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ECD682" w14:textId="77777777" w:rsidR="00184B5A" w:rsidRPr="00072622" w:rsidRDefault="00C10683" w:rsidP="00913202">
      <w:pPr>
        <w:rPr>
          <w:rFonts w:ascii="Arial" w:hAnsi="Arial" w:cs="Arial"/>
          <w:sz w:val="24"/>
          <w:szCs w:val="24"/>
        </w:rPr>
      </w:pPr>
      <w:r w:rsidRPr="00072622">
        <w:rPr>
          <w:rFonts w:ascii="Arial" w:hAnsi="Arial" w:cs="Arial"/>
          <w:b/>
          <w:bCs/>
          <w:sz w:val="24"/>
          <w:szCs w:val="24"/>
        </w:rPr>
        <w:t>Background:</w:t>
      </w:r>
    </w:p>
    <w:p w14:paraId="51EE0487" w14:textId="7F7317FC" w:rsidR="00874F6A" w:rsidRPr="00C0771F" w:rsidRDefault="00C10683" w:rsidP="00874F6A">
      <w:pPr>
        <w:ind w:firstLine="300"/>
        <w:rPr>
          <w:rFonts w:ascii="Arial" w:hAnsi="Arial" w:cs="Arial"/>
          <w:rPrChange w:id="0" w:author="Chamberlain, Catherine" w:date="2020-11-12T14:58:00Z">
            <w:rPr>
              <w:rFonts w:ascii="Arial" w:hAnsi="Arial" w:cs="Arial"/>
              <w:sz w:val="20"/>
              <w:szCs w:val="20"/>
            </w:rPr>
          </w:rPrChange>
        </w:rPr>
      </w:pPr>
      <w:r w:rsidRPr="00C0771F">
        <w:rPr>
          <w:rFonts w:ascii="Arial" w:hAnsi="Arial" w:cs="Arial"/>
          <w:rPrChange w:id="1" w:author="Chamberlain, Catherine" w:date="2020-11-12T14:58:00Z">
            <w:rPr>
              <w:rFonts w:ascii="Arial" w:hAnsi="Arial" w:cs="Arial"/>
              <w:sz w:val="20"/>
              <w:szCs w:val="20"/>
            </w:rPr>
          </w:rPrChange>
        </w:rPr>
        <w:t xml:space="preserve">Climate change is impacting plant and animal communities, </w:t>
      </w:r>
      <w:ins w:id="2" w:author="Zakiya Holmes Leggett" w:date="2020-11-12T07:26:00Z">
        <w:r w:rsidR="00BF34AF" w:rsidRPr="00C0771F">
          <w:rPr>
            <w:rFonts w:ascii="Arial" w:hAnsi="Arial" w:cs="Arial"/>
            <w:rPrChange w:id="3" w:author="Chamberlain, Catherine" w:date="2020-11-12T14:58:00Z">
              <w:rPr>
                <w:rFonts w:ascii="Arial" w:hAnsi="Arial" w:cs="Arial"/>
                <w:sz w:val="20"/>
                <w:szCs w:val="20"/>
              </w:rPr>
            </w:rPrChange>
          </w:rPr>
          <w:t xml:space="preserve">which can </w:t>
        </w:r>
      </w:ins>
      <w:r w:rsidRPr="00C0771F">
        <w:rPr>
          <w:rFonts w:ascii="Arial" w:hAnsi="Arial" w:cs="Arial"/>
          <w:rPrChange w:id="4" w:author="Chamberlain, Catherine" w:date="2020-11-12T14:58:00Z">
            <w:rPr>
              <w:rFonts w:ascii="Arial" w:hAnsi="Arial" w:cs="Arial"/>
              <w:sz w:val="20"/>
              <w:szCs w:val="20"/>
            </w:rPr>
          </w:rPrChange>
        </w:rPr>
        <w:t>ultimately reshap</w:t>
      </w:r>
      <w:ins w:id="5" w:author="Zakiya Holmes Leggett" w:date="2020-11-12T07:26:00Z">
        <w:r w:rsidR="00BF34AF" w:rsidRPr="00C0771F">
          <w:rPr>
            <w:rFonts w:ascii="Arial" w:hAnsi="Arial" w:cs="Arial"/>
            <w:rPrChange w:id="6" w:author="Chamberlain, Catherine" w:date="2020-11-12T14:58:00Z">
              <w:rPr>
                <w:rFonts w:ascii="Arial" w:hAnsi="Arial" w:cs="Arial"/>
                <w:sz w:val="20"/>
                <w:szCs w:val="20"/>
              </w:rPr>
            </w:rPrChange>
          </w:rPr>
          <w:t>e</w:t>
        </w:r>
      </w:ins>
      <w:r w:rsidRPr="00C0771F">
        <w:rPr>
          <w:rFonts w:ascii="Arial" w:hAnsi="Arial" w:cs="Arial"/>
          <w:rPrChange w:id="7" w:author="Chamberlain, Catherine" w:date="2020-11-12T14:58:00Z">
            <w:rPr>
              <w:rFonts w:ascii="Arial" w:hAnsi="Arial" w:cs="Arial"/>
              <w:sz w:val="20"/>
              <w:szCs w:val="20"/>
            </w:rPr>
          </w:rPrChange>
        </w:rPr>
        <w:t xml:space="preserve"> the species, ecosystem services and forest management practices those communities support. Many plant and animal species are under threat from warming and must rapidly adapt through phenological shifts and/or range shifts northward to avoid harsher southern climatic conditions [Parmesan &amp; Yohe, 2003; Schwartz </w:t>
      </w:r>
      <w:r w:rsidRPr="00C0771F">
        <w:rPr>
          <w:rFonts w:ascii="Arial" w:hAnsi="Arial" w:cs="Arial"/>
          <w:i/>
          <w:iCs/>
          <w:rPrChange w:id="8" w:author="Chamberlain, Catherine" w:date="2020-11-12T14:58:00Z">
            <w:rPr>
              <w:rFonts w:ascii="Arial" w:hAnsi="Arial" w:cs="Arial"/>
              <w:i/>
              <w:iCs/>
              <w:sz w:val="20"/>
              <w:szCs w:val="20"/>
            </w:rPr>
          </w:rPrChange>
        </w:rPr>
        <w:t>et al.</w:t>
      </w:r>
      <w:r w:rsidRPr="00C0771F">
        <w:rPr>
          <w:rFonts w:ascii="Arial" w:hAnsi="Arial" w:cs="Arial"/>
          <w:rPrChange w:id="9" w:author="Chamberlain, Catherine" w:date="2020-11-12T14:58:00Z">
            <w:rPr>
              <w:rFonts w:ascii="Arial" w:hAnsi="Arial" w:cs="Arial"/>
              <w:sz w:val="20"/>
              <w:szCs w:val="20"/>
            </w:rPr>
          </w:rPrChange>
        </w:rPr>
        <w:t xml:space="preserve">, 2006]. There is increasing evidence that climate change is exasperated at higher elevations [Giorgi </w:t>
      </w:r>
      <w:r w:rsidRPr="00C0771F">
        <w:rPr>
          <w:rFonts w:ascii="Arial" w:hAnsi="Arial" w:cs="Arial"/>
          <w:i/>
          <w:iCs/>
          <w:rPrChange w:id="10" w:author="Chamberlain, Catherine" w:date="2020-11-12T14:58:00Z">
            <w:rPr>
              <w:rFonts w:ascii="Arial" w:hAnsi="Arial" w:cs="Arial"/>
              <w:i/>
              <w:iCs/>
              <w:sz w:val="20"/>
              <w:szCs w:val="20"/>
            </w:rPr>
          </w:rPrChange>
        </w:rPr>
        <w:t>et al.</w:t>
      </w:r>
      <w:r w:rsidRPr="00C0771F">
        <w:rPr>
          <w:rFonts w:ascii="Arial" w:hAnsi="Arial" w:cs="Arial"/>
          <w:rPrChange w:id="11" w:author="Chamberlain, Catherine" w:date="2020-11-12T14:58:00Z">
            <w:rPr>
              <w:rFonts w:ascii="Arial" w:hAnsi="Arial" w:cs="Arial"/>
              <w:sz w:val="20"/>
              <w:szCs w:val="20"/>
            </w:rPr>
          </w:rPrChange>
        </w:rPr>
        <w:t xml:space="preserve">, 1997; Rangwala &amp; Miller, 2012; Pepin </w:t>
      </w:r>
      <w:r w:rsidRPr="00C0771F">
        <w:rPr>
          <w:rFonts w:ascii="Arial" w:hAnsi="Arial" w:cs="Arial"/>
          <w:i/>
          <w:iCs/>
          <w:rPrChange w:id="12" w:author="Chamberlain, Catherine" w:date="2020-11-12T14:58:00Z">
            <w:rPr>
              <w:rFonts w:ascii="Arial" w:hAnsi="Arial" w:cs="Arial"/>
              <w:i/>
              <w:iCs/>
              <w:sz w:val="20"/>
              <w:szCs w:val="20"/>
            </w:rPr>
          </w:rPrChange>
        </w:rPr>
        <w:t>et al.</w:t>
      </w:r>
      <w:r w:rsidRPr="00C0771F">
        <w:rPr>
          <w:rFonts w:ascii="Arial" w:hAnsi="Arial" w:cs="Arial"/>
          <w:rPrChange w:id="13" w:author="Chamberlain, Catherine" w:date="2020-11-12T14:58:00Z">
            <w:rPr>
              <w:rFonts w:ascii="Arial" w:hAnsi="Arial" w:cs="Arial"/>
              <w:sz w:val="20"/>
              <w:szCs w:val="20"/>
            </w:rPr>
          </w:rPrChange>
        </w:rPr>
        <w:t>, 2015] and species’ ranges could be restricted</w:t>
      </w:r>
      <w:ins w:id="14" w:author="Zakiya Holmes Leggett" w:date="2020-11-12T07:26:00Z">
        <w:r w:rsidR="00BF34AF" w:rsidRPr="00C0771F">
          <w:rPr>
            <w:rFonts w:ascii="Arial" w:hAnsi="Arial" w:cs="Arial"/>
            <w:rPrChange w:id="15" w:author="Chamberlain, Catherine" w:date="2020-11-12T14:58:00Z">
              <w:rPr>
                <w:rFonts w:ascii="Arial" w:hAnsi="Arial" w:cs="Arial"/>
                <w:sz w:val="20"/>
                <w:szCs w:val="20"/>
              </w:rPr>
            </w:rPrChange>
          </w:rPr>
          <w:t xml:space="preserve"> in these areas</w:t>
        </w:r>
      </w:ins>
      <w:r w:rsidRPr="00C0771F">
        <w:rPr>
          <w:rFonts w:ascii="Arial" w:hAnsi="Arial" w:cs="Arial"/>
          <w:rPrChange w:id="16" w:author="Chamberlain, Catherine" w:date="2020-11-12T14:58:00Z">
            <w:rPr>
              <w:rFonts w:ascii="Arial" w:hAnsi="Arial" w:cs="Arial"/>
              <w:sz w:val="20"/>
              <w:szCs w:val="20"/>
            </w:rPr>
          </w:rPrChange>
        </w:rPr>
        <w:t xml:space="preserve">, potentially leading to regional extinction [Bachelet </w:t>
      </w:r>
      <w:r w:rsidRPr="00C0771F">
        <w:rPr>
          <w:rFonts w:ascii="Arial" w:hAnsi="Arial" w:cs="Arial"/>
          <w:i/>
          <w:iCs/>
          <w:rPrChange w:id="17" w:author="Chamberlain, Catherine" w:date="2020-11-12T14:58:00Z">
            <w:rPr>
              <w:rFonts w:ascii="Arial" w:hAnsi="Arial" w:cs="Arial"/>
              <w:i/>
              <w:iCs/>
              <w:sz w:val="20"/>
              <w:szCs w:val="20"/>
            </w:rPr>
          </w:rPrChange>
        </w:rPr>
        <w:t>et al.</w:t>
      </w:r>
      <w:r w:rsidRPr="00C0771F">
        <w:rPr>
          <w:rFonts w:ascii="Arial" w:hAnsi="Arial" w:cs="Arial"/>
          <w:rPrChange w:id="18" w:author="Chamberlain, Catherine" w:date="2020-11-12T14:58:00Z">
            <w:rPr>
              <w:rFonts w:ascii="Arial" w:hAnsi="Arial" w:cs="Arial"/>
              <w:sz w:val="20"/>
              <w:szCs w:val="20"/>
            </w:rPr>
          </w:rPrChange>
        </w:rPr>
        <w:t xml:space="preserve">, 2001; Potter </w:t>
      </w:r>
      <w:r w:rsidRPr="00C0771F">
        <w:rPr>
          <w:rFonts w:ascii="Arial" w:hAnsi="Arial" w:cs="Arial"/>
          <w:i/>
          <w:iCs/>
          <w:rPrChange w:id="19" w:author="Chamberlain, Catherine" w:date="2020-11-12T14:58:00Z">
            <w:rPr>
              <w:rFonts w:ascii="Arial" w:hAnsi="Arial" w:cs="Arial"/>
              <w:i/>
              <w:iCs/>
              <w:sz w:val="20"/>
              <w:szCs w:val="20"/>
            </w:rPr>
          </w:rPrChange>
        </w:rPr>
        <w:t>et al.</w:t>
      </w:r>
      <w:r w:rsidRPr="00C0771F">
        <w:rPr>
          <w:rFonts w:ascii="Arial" w:hAnsi="Arial" w:cs="Arial"/>
          <w:rPrChange w:id="20" w:author="Chamberlain, Catherine" w:date="2020-11-12T14:58:00Z">
            <w:rPr>
              <w:rFonts w:ascii="Arial" w:hAnsi="Arial" w:cs="Arial"/>
              <w:sz w:val="20"/>
              <w:szCs w:val="20"/>
            </w:rPr>
          </w:rPrChange>
        </w:rPr>
        <w:t>, 2008]. Thus, through the effects of stress and disturbance from warming, tree species</w:t>
      </w:r>
      <w:ins w:id="21" w:author="Chamberlain, Catherine" w:date="2020-11-12T13:58:00Z">
        <w:r w:rsidR="00A94264" w:rsidRPr="00C0771F">
          <w:rPr>
            <w:rFonts w:ascii="Arial" w:hAnsi="Arial" w:cs="Arial"/>
            <w:rPrChange w:id="22" w:author="Chamberlain, Catherine" w:date="2020-11-12T14:58:00Z">
              <w:rPr>
                <w:rFonts w:ascii="Arial" w:hAnsi="Arial" w:cs="Arial"/>
                <w:sz w:val="20"/>
                <w:szCs w:val="20"/>
              </w:rPr>
            </w:rPrChange>
          </w:rPr>
          <w:t>’</w:t>
        </w:r>
      </w:ins>
      <w:r w:rsidRPr="00C0771F">
        <w:rPr>
          <w:rFonts w:ascii="Arial" w:hAnsi="Arial" w:cs="Arial"/>
          <w:rPrChange w:id="23" w:author="Chamberlain, Catherine" w:date="2020-11-12T14:58:00Z">
            <w:rPr>
              <w:rFonts w:ascii="Arial" w:hAnsi="Arial" w:cs="Arial"/>
              <w:sz w:val="20"/>
              <w:szCs w:val="20"/>
            </w:rPr>
          </w:rPrChange>
        </w:rPr>
        <w:t xml:space="preserve"> migration will be adversely affected, leading to profound impacts on forests and carbon sinks [Opdam &amp; Wascher, 2004]. </w:t>
      </w:r>
    </w:p>
    <w:p w14:paraId="33309DF0" w14:textId="2CFFA1D8" w:rsidR="005D491A" w:rsidRPr="00C0771F" w:rsidRDefault="004B6800" w:rsidP="00874F6A">
      <w:pPr>
        <w:ind w:firstLine="300"/>
        <w:rPr>
          <w:ins w:id="24" w:author="Zakiya Holmes Leggett" w:date="2020-11-12T07:28:00Z"/>
          <w:rFonts w:ascii="Arial" w:hAnsi="Arial" w:cs="Arial"/>
          <w:rPrChange w:id="25" w:author="Chamberlain, Catherine" w:date="2020-11-12T14:58:00Z">
            <w:rPr>
              <w:ins w:id="26" w:author="Zakiya Holmes Leggett" w:date="2020-11-12T07:28:00Z"/>
              <w:rFonts w:ascii="Arial" w:hAnsi="Arial" w:cs="Arial"/>
              <w:sz w:val="20"/>
              <w:szCs w:val="20"/>
            </w:rPr>
          </w:rPrChange>
        </w:rPr>
      </w:pPr>
      <w:ins w:id="27" w:author="Chamberlain, Catherine" w:date="2020-11-12T14:00:00Z">
        <w:r w:rsidRPr="00C0771F">
          <w:rPr>
            <w:rFonts w:ascii="Arial" w:hAnsi="Arial" w:cs="Arial"/>
            <w:rPrChange w:id="28" w:author="Chamberlain, Catherine" w:date="2020-11-12T14:58:00Z">
              <w:rPr>
                <w:rFonts w:ascii="Arial" w:hAnsi="Arial" w:cs="Arial"/>
                <w:sz w:val="20"/>
                <w:szCs w:val="20"/>
              </w:rPr>
            </w:rPrChange>
          </w:rPr>
          <w:drawing>
            <wp:anchor distT="0" distB="0" distL="114300" distR="114300" simplePos="0" relativeHeight="251661312" behindDoc="0" locked="0" layoutInCell="1" allowOverlap="1" wp14:anchorId="6CDB38AB" wp14:editId="1A927D51">
              <wp:simplePos x="0" y="0"/>
              <wp:positionH relativeFrom="column">
                <wp:posOffset>3331845</wp:posOffset>
              </wp:positionH>
              <wp:positionV relativeFrom="paragraph">
                <wp:posOffset>603250</wp:posOffset>
              </wp:positionV>
              <wp:extent cx="2437130" cy="1662430"/>
              <wp:effectExtent l="0" t="0" r="1270" b="1270"/>
              <wp:wrapSquare wrapText="bothSides"/>
              <wp:docPr id="2" name="Picture 2" descr="A tree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tree in a forest&#10;&#10;Description automatically generated"/>
                      <pic:cNvPicPr/>
                    </pic:nvPicPr>
                    <pic:blipFill>
                      <a:blip r:embed="rId7"/>
                      <a:stretch>
                        <a:fillRect/>
                      </a:stretch>
                    </pic:blipFill>
                    <pic:spPr>
                      <a:xfrm>
                        <a:off x="0" y="0"/>
                        <a:ext cx="2437130" cy="1662430"/>
                      </a:xfrm>
                      <a:prstGeom prst="rect">
                        <a:avLst/>
                      </a:prstGeom>
                    </pic:spPr>
                  </pic:pic>
                </a:graphicData>
              </a:graphic>
              <wp14:sizeRelH relativeFrom="page">
                <wp14:pctWidth>0</wp14:pctWidth>
              </wp14:sizeRelH>
              <wp14:sizeRelV relativeFrom="page">
                <wp14:pctHeight>0</wp14:pctHeight>
              </wp14:sizeRelV>
            </wp:anchor>
          </w:drawing>
        </w:r>
      </w:ins>
      <w:ins w:id="29" w:author="Chamberlain, Catherine" w:date="2020-11-12T14:01:00Z">
        <w:r w:rsidR="00C0771F" w:rsidRPr="00C0771F">
          <w:rPr>
            <w:rFonts w:ascii="Arial" w:hAnsi="Arial" w:cs="Arial"/>
            <w:rPrChange w:id="30" w:author="Chamberlain, Catherine" w:date="2020-11-12T14:58:00Z">
              <w:rPr/>
            </w:rPrChange>
          </w:rPr>
          <mc:AlternateContent>
            <mc:Choice Requires="wps">
              <w:drawing>
                <wp:anchor distT="0" distB="0" distL="114300" distR="114300" simplePos="0" relativeHeight="251663360" behindDoc="0" locked="0" layoutInCell="1" allowOverlap="1" wp14:anchorId="2D60FD90" wp14:editId="048CC391">
                  <wp:simplePos x="0" y="0"/>
                  <wp:positionH relativeFrom="column">
                    <wp:posOffset>3267075</wp:posOffset>
                  </wp:positionH>
                  <wp:positionV relativeFrom="paragraph">
                    <wp:posOffset>2265564</wp:posOffset>
                  </wp:positionV>
                  <wp:extent cx="2506980" cy="41148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506980" cy="411480"/>
                          </a:xfrm>
                          <a:prstGeom prst="rect">
                            <a:avLst/>
                          </a:prstGeom>
                          <a:solidFill>
                            <a:prstClr val="white"/>
                          </a:solidFill>
                          <a:ln>
                            <a:noFill/>
                          </a:ln>
                        </wps:spPr>
                        <wps:txbx>
                          <w:txbxContent>
                            <w:p w14:paraId="09061783" w14:textId="05907059" w:rsidR="00A94264" w:rsidRPr="004B6800" w:rsidRDefault="00A94264">
                              <w:pPr>
                                <w:pStyle w:val="Caption"/>
                                <w:jc w:val="both"/>
                                <w:rPr>
                                  <w:rFonts w:ascii="Arial" w:hAnsi="Arial" w:cs="Arial"/>
                                  <w:color w:val="000000" w:themeColor="text1"/>
                                  <w:sz w:val="20"/>
                                  <w:szCs w:val="20"/>
                                  <w:rPrChange w:id="31" w:author="Chamberlain, Catherine" w:date="2020-11-12T15:01:00Z">
                                    <w:rPr>
                                      <w:rFonts w:ascii="Arial" w:hAnsi="Arial" w:cs="Arial"/>
                                      <w:sz w:val="20"/>
                                      <w:szCs w:val="20"/>
                                    </w:rPr>
                                  </w:rPrChange>
                                </w:rPr>
                                <w:pPrChange w:id="32" w:author="Chamberlain, Catherine" w:date="2020-11-12T14:04:00Z">
                                  <w:pPr>
                                    <w:ind w:firstLine="300"/>
                                  </w:pPr>
                                </w:pPrChange>
                              </w:pPr>
                              <w:ins w:id="33" w:author="Chamberlain, Catherine" w:date="2020-11-12T14:01:00Z">
                                <w:r w:rsidRPr="004B6800">
                                  <w:rPr>
                                    <w:rFonts w:ascii="Arial" w:hAnsi="Arial" w:cs="Arial"/>
                                    <w:color w:val="000000" w:themeColor="text1"/>
                                    <w:sz w:val="20"/>
                                    <w:szCs w:val="20"/>
                                    <w:rPrChange w:id="34" w:author="Chamberlain, Catherine" w:date="2020-11-12T15:01:00Z">
                                      <w:rPr/>
                                    </w:rPrChange>
                                  </w:rPr>
                                  <w:t xml:space="preserve">Figure </w:t>
                                </w:r>
                                <w:r w:rsidRPr="004B6800">
                                  <w:rPr>
                                    <w:rFonts w:ascii="Arial" w:hAnsi="Arial" w:cs="Arial"/>
                                    <w:color w:val="000000" w:themeColor="text1"/>
                                    <w:sz w:val="20"/>
                                    <w:szCs w:val="20"/>
                                    <w:rPrChange w:id="35" w:author="Chamberlain, Catherine" w:date="2020-11-12T15:01:00Z">
                                      <w:rPr/>
                                    </w:rPrChange>
                                  </w:rPr>
                                  <w:fldChar w:fldCharType="begin"/>
                                </w:r>
                                <w:r w:rsidRPr="004B6800">
                                  <w:rPr>
                                    <w:rFonts w:ascii="Arial" w:hAnsi="Arial" w:cs="Arial"/>
                                    <w:color w:val="000000" w:themeColor="text1"/>
                                    <w:sz w:val="20"/>
                                    <w:szCs w:val="20"/>
                                    <w:rPrChange w:id="36" w:author="Chamberlain, Catherine" w:date="2020-11-12T15:01:00Z">
                                      <w:rPr/>
                                    </w:rPrChange>
                                  </w:rPr>
                                  <w:instrText xml:space="preserve"> SEQ Figure \* ARABIC </w:instrText>
                                </w:r>
                              </w:ins>
                              <w:r w:rsidRPr="004B6800">
                                <w:rPr>
                                  <w:rFonts w:ascii="Arial" w:hAnsi="Arial" w:cs="Arial"/>
                                  <w:color w:val="000000" w:themeColor="text1"/>
                                  <w:sz w:val="20"/>
                                  <w:szCs w:val="20"/>
                                  <w:rPrChange w:id="37" w:author="Chamberlain, Catherine" w:date="2020-11-12T15:01:00Z">
                                    <w:rPr/>
                                  </w:rPrChange>
                                </w:rPr>
                                <w:fldChar w:fldCharType="separate"/>
                              </w:r>
                              <w:ins w:id="38" w:author="Chamberlain, Catherine" w:date="2020-11-12T14:10:00Z">
                                <w:r w:rsidRPr="004B6800">
                                  <w:rPr>
                                    <w:rFonts w:ascii="Arial" w:hAnsi="Arial" w:cs="Arial"/>
                                    <w:color w:val="000000" w:themeColor="text1"/>
                                    <w:sz w:val="20"/>
                                    <w:szCs w:val="20"/>
                                    <w:rPrChange w:id="39" w:author="Chamberlain, Catherine" w:date="2020-11-12T15:01:00Z">
                                      <w:rPr>
                                        <w:color w:val="000000" w:themeColor="text1"/>
                                        <w:sz w:val="20"/>
                                        <w:szCs w:val="20"/>
                                      </w:rPr>
                                    </w:rPrChange>
                                  </w:rPr>
                                  <w:t>1</w:t>
                                </w:r>
                              </w:ins>
                              <w:ins w:id="40" w:author="Chamberlain, Catherine" w:date="2020-11-12T14:01:00Z">
                                <w:r w:rsidRPr="004B6800">
                                  <w:rPr>
                                    <w:rFonts w:ascii="Arial" w:hAnsi="Arial" w:cs="Arial"/>
                                    <w:color w:val="000000" w:themeColor="text1"/>
                                    <w:sz w:val="20"/>
                                    <w:szCs w:val="20"/>
                                    <w:rPrChange w:id="41" w:author="Chamberlain, Catherine" w:date="2020-11-12T15:01:00Z">
                                      <w:rPr/>
                                    </w:rPrChange>
                                  </w:rPr>
                                  <w:fldChar w:fldCharType="end"/>
                                </w:r>
                              </w:ins>
                              <w:ins w:id="42" w:author="Chamberlain, Catherine" w:date="2020-11-12T14:02:00Z">
                                <w:r w:rsidRPr="004B6800">
                                  <w:rPr>
                                    <w:rFonts w:ascii="Arial" w:hAnsi="Arial" w:cs="Arial"/>
                                    <w:color w:val="000000" w:themeColor="text1"/>
                                    <w:sz w:val="20"/>
                                    <w:szCs w:val="20"/>
                                    <w:rPrChange w:id="43" w:author="Chamberlain, Catherine" w:date="2020-11-12T15:01:00Z">
                                      <w:rPr>
                                        <w:sz w:val="20"/>
                                        <w:szCs w:val="20"/>
                                      </w:rPr>
                                    </w:rPrChange>
                                  </w:rPr>
                                  <w:t xml:space="preserve">: </w:t>
                                </w:r>
                              </w:ins>
                              <w:ins w:id="44" w:author="Chamberlain, Catherine" w:date="2020-11-12T14:01:00Z">
                                <w:r w:rsidRPr="004B6800">
                                  <w:rPr>
                                    <w:rFonts w:ascii="Arial" w:hAnsi="Arial" w:cs="Arial"/>
                                    <w:color w:val="000000" w:themeColor="text1"/>
                                    <w:sz w:val="20"/>
                                    <w:szCs w:val="20"/>
                                    <w:rPrChange w:id="45" w:author="Chamberlain, Catherine" w:date="2020-11-12T15:01:00Z">
                                      <w:rPr/>
                                    </w:rPrChange>
                                  </w:rPr>
                                  <w:t>Picture from research site in southern Appalachian forest in Asheville, NC.</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60FD90" id="_x0000_t202" coordsize="21600,21600" o:spt="202" path="m,l,21600r21600,l21600,xe">
                  <v:stroke joinstyle="miter"/>
                  <v:path gradientshapeok="t" o:connecttype="rect"/>
                </v:shapetype>
                <v:shape id="Text Box 3" o:spid="_x0000_s1026" type="#_x0000_t202" style="position:absolute;left:0;text-align:left;margin-left:257.25pt;margin-top:178.4pt;width:197.4pt;height:3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" stroked="f">
                  <v:textbox inset="0,0,0,0">
                    <w:txbxContent>
                      <w:p w14:paraId="09061783" w14:textId="05907059" w:rsidR="00A94264" w:rsidRPr="004B6800" w:rsidRDefault="00A94264" w:rsidP="00A94264">
                        <w:pPr>
                          <w:pStyle w:val="Caption"/>
                          <w:jc w:val="both"/>
                          <w:rPr>
                            <w:rFonts w:ascii="Arial" w:hAnsi="Arial" w:cs="Arial"/>
                            <w:color w:val="000000" w:themeColor="text1"/>
                            <w:sz w:val="20"/>
                            <w:szCs w:val="20"/>
                            <w:rPrChange w:id="46" w:author="Chamberlain, Catherine" w:date="2020-11-12T15:01:00Z">
                              <w:rPr>
                                <w:rFonts w:ascii="Arial" w:hAnsi="Arial" w:cs="Arial"/>
                                <w:sz w:val="20"/>
                                <w:szCs w:val="20"/>
                              </w:rPr>
                            </w:rPrChange>
                          </w:rPr>
                          <w:pPrChange w:id="47" w:author="Chamberlain, Catherine" w:date="2020-11-12T14:04:00Z">
                            <w:pPr>
                              <w:ind w:firstLine="300"/>
                            </w:pPr>
                          </w:pPrChange>
                        </w:pPr>
                        <w:ins w:id="48" w:author="Chamberlain, Catherine" w:date="2020-11-12T14:01:00Z">
                          <w:r w:rsidRPr="004B6800">
                            <w:rPr>
                              <w:rFonts w:ascii="Arial" w:hAnsi="Arial" w:cs="Arial"/>
                              <w:color w:val="000000" w:themeColor="text1"/>
                              <w:sz w:val="20"/>
                              <w:szCs w:val="20"/>
                              <w:rPrChange w:id="49" w:author="Chamberlain, Catherine" w:date="2020-11-12T15:01:00Z">
                                <w:rPr/>
                              </w:rPrChange>
                            </w:rPr>
                            <w:t xml:space="preserve">Figure </w:t>
                          </w:r>
                          <w:r w:rsidRPr="004B6800">
                            <w:rPr>
                              <w:rFonts w:ascii="Arial" w:hAnsi="Arial" w:cs="Arial"/>
                              <w:color w:val="000000" w:themeColor="text1"/>
                              <w:sz w:val="20"/>
                              <w:szCs w:val="20"/>
                              <w:rPrChange w:id="50" w:author="Chamberlain, Catherine" w:date="2020-11-12T15:01:00Z">
                                <w:rPr/>
                              </w:rPrChange>
                            </w:rPr>
                            <w:fldChar w:fldCharType="begin"/>
                          </w:r>
                          <w:r w:rsidRPr="004B6800">
                            <w:rPr>
                              <w:rFonts w:ascii="Arial" w:hAnsi="Arial" w:cs="Arial"/>
                              <w:color w:val="000000" w:themeColor="text1"/>
                              <w:sz w:val="20"/>
                              <w:szCs w:val="20"/>
                              <w:rPrChange w:id="51" w:author="Chamberlain, Catherine" w:date="2020-11-12T15:01:00Z">
                                <w:rPr/>
                              </w:rPrChange>
                            </w:rPr>
                            <w:instrText xml:space="preserve"> SEQ Figure \* ARABIC </w:instrText>
                          </w:r>
                        </w:ins>
                        <w:r w:rsidRPr="004B6800">
                          <w:rPr>
                            <w:rFonts w:ascii="Arial" w:hAnsi="Arial" w:cs="Arial"/>
                            <w:color w:val="000000" w:themeColor="text1"/>
                            <w:sz w:val="20"/>
                            <w:szCs w:val="20"/>
                            <w:rPrChange w:id="52" w:author="Chamberlain, Catherine" w:date="2020-11-12T15:01:00Z">
                              <w:rPr/>
                            </w:rPrChange>
                          </w:rPr>
                          <w:fldChar w:fldCharType="separate"/>
                        </w:r>
                        <w:ins w:id="53" w:author="Chamberlain, Catherine" w:date="2020-11-12T14:10:00Z">
                          <w:r w:rsidRPr="004B6800">
                            <w:rPr>
                              <w:rFonts w:ascii="Arial" w:hAnsi="Arial" w:cs="Arial"/>
                              <w:color w:val="000000" w:themeColor="text1"/>
                              <w:sz w:val="20"/>
                              <w:szCs w:val="20"/>
                              <w:rPrChange w:id="54" w:author="Chamberlain, Catherine" w:date="2020-11-12T15:01:00Z">
                                <w:rPr>
                                  <w:color w:val="000000" w:themeColor="text1"/>
                                  <w:sz w:val="20"/>
                                  <w:szCs w:val="20"/>
                                </w:rPr>
                              </w:rPrChange>
                            </w:rPr>
                            <w:t>1</w:t>
                          </w:r>
                        </w:ins>
                        <w:ins w:id="55" w:author="Chamberlain, Catherine" w:date="2020-11-12T14:01:00Z">
                          <w:r w:rsidRPr="004B6800">
                            <w:rPr>
                              <w:rFonts w:ascii="Arial" w:hAnsi="Arial" w:cs="Arial"/>
                              <w:color w:val="000000" w:themeColor="text1"/>
                              <w:sz w:val="20"/>
                              <w:szCs w:val="20"/>
                              <w:rPrChange w:id="56" w:author="Chamberlain, Catherine" w:date="2020-11-12T15:01:00Z">
                                <w:rPr/>
                              </w:rPrChange>
                            </w:rPr>
                            <w:fldChar w:fldCharType="end"/>
                          </w:r>
                        </w:ins>
                        <w:ins w:id="57" w:author="Chamberlain, Catherine" w:date="2020-11-12T14:02:00Z">
                          <w:r w:rsidRPr="004B6800">
                            <w:rPr>
                              <w:rFonts w:ascii="Arial" w:hAnsi="Arial" w:cs="Arial"/>
                              <w:color w:val="000000" w:themeColor="text1"/>
                              <w:sz w:val="20"/>
                              <w:szCs w:val="20"/>
                              <w:rPrChange w:id="58" w:author="Chamberlain, Catherine" w:date="2020-11-12T15:01:00Z">
                                <w:rPr>
                                  <w:sz w:val="20"/>
                                  <w:szCs w:val="20"/>
                                </w:rPr>
                              </w:rPrChange>
                            </w:rPr>
                            <w:t xml:space="preserve">: </w:t>
                          </w:r>
                        </w:ins>
                        <w:ins w:id="59" w:author="Chamberlain, Catherine" w:date="2020-11-12T14:01:00Z">
                          <w:r w:rsidRPr="004B6800">
                            <w:rPr>
                              <w:rFonts w:ascii="Arial" w:hAnsi="Arial" w:cs="Arial"/>
                              <w:color w:val="000000" w:themeColor="text1"/>
                              <w:sz w:val="20"/>
                              <w:szCs w:val="20"/>
                              <w:rPrChange w:id="60" w:author="Chamberlain, Catherine" w:date="2020-11-12T15:01:00Z">
                                <w:rPr/>
                              </w:rPrChange>
                            </w:rPr>
                            <w:t>Picture from research site in southern Appalachian forest in Asheville, NC.</w:t>
                          </w:r>
                        </w:ins>
                      </w:p>
                    </w:txbxContent>
                  </v:textbox>
                  <w10:wrap type="square"/>
                </v:shape>
              </w:pict>
            </mc:Fallback>
          </mc:AlternateContent>
        </w:r>
      </w:ins>
      <w:commentRangeStart w:id="46"/>
      <w:del w:id="47" w:author="Chamberlain, Catherine" w:date="2020-11-12T13:59:00Z">
        <w:r w:rsidR="00874F6A" w:rsidRPr="00C0771F" w:rsidDel="00A94264">
          <w:rPr>
            <w:rFonts w:ascii="Arial" w:hAnsi="Arial" w:cs="Arial"/>
          </w:rPr>
          <w:drawing>
            <wp:anchor distT="0" distB="0" distL="114300" distR="114300" simplePos="0" relativeHeight="251658240" behindDoc="0" locked="0" layoutInCell="1" allowOverlap="1" wp14:anchorId="5367D663" wp14:editId="6638CA32">
              <wp:simplePos x="0" y="0"/>
              <wp:positionH relativeFrom="column">
                <wp:posOffset>3562985</wp:posOffset>
              </wp:positionH>
              <wp:positionV relativeFrom="paragraph">
                <wp:posOffset>208280</wp:posOffset>
              </wp:positionV>
              <wp:extent cx="2226310" cy="1669415"/>
              <wp:effectExtent l="0" t="0" r="0" b="0"/>
              <wp:wrapSquare wrapText="bothSides"/>
              <wp:docPr id="1" name="Picture 1" descr="A tree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tree in a forest&#10;&#10;Description automatically generated"/>
                      <pic:cNvPicPr/>
                    </pic:nvPicPr>
                    <pic:blipFill>
                      <a:blip r:embed="rId8"/>
                      <a:stretch>
                        <a:fillRect/>
                      </a:stretch>
                    </pic:blipFill>
                    <pic:spPr>
                      <a:xfrm>
                        <a:off x="0" y="0"/>
                        <a:ext cx="2226310" cy="1669415"/>
                      </a:xfrm>
                      <a:prstGeom prst="rect">
                        <a:avLst/>
                      </a:prstGeom>
                    </pic:spPr>
                  </pic:pic>
                </a:graphicData>
              </a:graphic>
              <wp14:sizeRelH relativeFrom="page">
                <wp14:pctWidth>0</wp14:pctWidth>
              </wp14:sizeRelH>
              <wp14:sizeRelV relativeFrom="page">
                <wp14:pctHeight>0</wp14:pctHeight>
              </wp14:sizeRelV>
            </wp:anchor>
          </w:drawing>
        </w:r>
      </w:del>
      <w:commentRangeEnd w:id="46"/>
      <w:r w:rsidR="00BF34AF" w:rsidRPr="00C0771F">
        <w:rPr>
          <w:rStyle w:val="CommentReference"/>
          <w:rFonts w:ascii="Arial" w:hAnsi="Arial" w:cs="Arial"/>
          <w:sz w:val="22"/>
          <w:szCs w:val="22"/>
          <w:rPrChange w:id="48" w:author="Chamberlain, Catherine" w:date="2020-11-12T14:58:00Z">
            <w:rPr>
              <w:rStyle w:val="CommentReference"/>
            </w:rPr>
          </w:rPrChange>
        </w:rPr>
        <w:commentReference w:id="46"/>
      </w:r>
      <w:r w:rsidR="00C10683" w:rsidRPr="00C0771F">
        <w:rPr>
          <w:rFonts w:ascii="Arial" w:hAnsi="Arial" w:cs="Arial"/>
          <w:rPrChange w:id="49" w:author="Chamberlain, Catherine" w:date="2020-11-12T14:58:00Z">
            <w:rPr>
              <w:rFonts w:ascii="Arial" w:hAnsi="Arial" w:cs="Arial"/>
              <w:sz w:val="20"/>
              <w:szCs w:val="20"/>
            </w:rPr>
          </w:rPrChange>
        </w:rPr>
        <w:t>Natural forests are some of the most biodiverse habitats in the United States [White &amp; Miller, 1988] and with climate change, the southeastern forests of Appalachia</w:t>
      </w:r>
      <w:ins w:id="50" w:author="Chamberlain, Catherine" w:date="2020-11-12T14:07:00Z">
        <w:r w:rsidR="00A94264" w:rsidRPr="00C0771F">
          <w:rPr>
            <w:rFonts w:ascii="Arial" w:hAnsi="Arial" w:cs="Arial"/>
            <w:rPrChange w:id="51" w:author="Chamberlain, Catherine" w:date="2020-11-12T14:58:00Z">
              <w:rPr>
                <w:rFonts w:ascii="Arial" w:hAnsi="Arial" w:cs="Arial"/>
                <w:sz w:val="20"/>
                <w:szCs w:val="20"/>
              </w:rPr>
            </w:rPrChange>
          </w:rPr>
          <w:t xml:space="preserve"> (Figure 1)</w:t>
        </w:r>
      </w:ins>
      <w:r w:rsidR="00C10683" w:rsidRPr="00C0771F">
        <w:rPr>
          <w:rFonts w:ascii="Arial" w:hAnsi="Arial" w:cs="Arial"/>
          <w:rPrChange w:id="52" w:author="Chamberlain, Catherine" w:date="2020-11-12T14:58:00Z">
            <w:rPr>
              <w:rFonts w:ascii="Arial" w:hAnsi="Arial" w:cs="Arial"/>
              <w:sz w:val="20"/>
              <w:szCs w:val="20"/>
            </w:rPr>
          </w:rPrChange>
        </w:rPr>
        <w:t xml:space="preserve"> are predicted to be under threat from increased wildfires and rapid conversion to savanna [Bachelet </w:t>
      </w:r>
      <w:r w:rsidR="00C10683" w:rsidRPr="00C0771F">
        <w:rPr>
          <w:rFonts w:ascii="Arial" w:hAnsi="Arial" w:cs="Arial"/>
          <w:i/>
          <w:iCs/>
          <w:rPrChange w:id="53" w:author="Chamberlain, Catherine" w:date="2020-11-12T14:58:00Z">
            <w:rPr>
              <w:rFonts w:ascii="Arial" w:hAnsi="Arial" w:cs="Arial"/>
              <w:i/>
              <w:iCs/>
              <w:sz w:val="20"/>
              <w:szCs w:val="20"/>
            </w:rPr>
          </w:rPrChange>
        </w:rPr>
        <w:t>et al.</w:t>
      </w:r>
      <w:r w:rsidR="00C10683" w:rsidRPr="00C0771F">
        <w:rPr>
          <w:rFonts w:ascii="Arial" w:hAnsi="Arial" w:cs="Arial"/>
          <w:rPrChange w:id="54" w:author="Chamberlain, Catherine" w:date="2020-11-12T14:58:00Z">
            <w:rPr>
              <w:rFonts w:ascii="Arial" w:hAnsi="Arial" w:cs="Arial"/>
              <w:sz w:val="20"/>
              <w:szCs w:val="20"/>
            </w:rPr>
          </w:rPrChange>
        </w:rPr>
        <w:t>, 2001]. Due to exploitative logging, clearcutting, grazing and wildfires at mid-elevations, these forests have become less complex over time, converted from historically mixed-oak stands to more homogenized stands of yellow poplar or red maple and American beech [</w:t>
      </w:r>
      <w:ins w:id="55" w:author="Chamberlain, Catherine" w:date="2020-11-13T10:12:00Z">
        <w:r w:rsidR="00B75493" w:rsidRPr="005A0335">
          <w:rPr>
            <w:rFonts w:ascii="Arial" w:hAnsi="Arial" w:cs="Arial"/>
          </w:rPr>
          <w:t>Runkle, 1982</w:t>
        </w:r>
        <w:r w:rsidR="00B75493">
          <w:rPr>
            <w:rFonts w:ascii="Arial" w:hAnsi="Arial" w:cs="Arial"/>
          </w:rPr>
          <w:t xml:space="preserve">; </w:t>
        </w:r>
      </w:ins>
      <w:r w:rsidR="00C10683" w:rsidRPr="00C0771F">
        <w:rPr>
          <w:rFonts w:ascii="Arial" w:hAnsi="Arial" w:cs="Arial"/>
          <w:rPrChange w:id="56" w:author="Chamberlain, Catherine" w:date="2020-11-12T14:58:00Z">
            <w:rPr>
              <w:rFonts w:ascii="Arial" w:hAnsi="Arial" w:cs="Arial"/>
              <w:sz w:val="20"/>
              <w:szCs w:val="20"/>
            </w:rPr>
          </w:rPrChange>
        </w:rPr>
        <w:t xml:space="preserve">Lorimer, 1989; Rentch </w:t>
      </w:r>
      <w:r w:rsidR="00C10683" w:rsidRPr="00C0771F">
        <w:rPr>
          <w:rFonts w:ascii="Arial" w:hAnsi="Arial" w:cs="Arial"/>
          <w:i/>
          <w:iCs/>
          <w:rPrChange w:id="57" w:author="Chamberlain, Catherine" w:date="2020-11-12T14:58:00Z">
            <w:rPr>
              <w:rFonts w:ascii="Arial" w:hAnsi="Arial" w:cs="Arial"/>
              <w:i/>
              <w:iCs/>
              <w:sz w:val="20"/>
              <w:szCs w:val="20"/>
            </w:rPr>
          </w:rPrChange>
        </w:rPr>
        <w:t>et al.</w:t>
      </w:r>
      <w:r w:rsidR="00C10683" w:rsidRPr="00C0771F">
        <w:rPr>
          <w:rFonts w:ascii="Arial" w:hAnsi="Arial" w:cs="Arial"/>
          <w:rPrChange w:id="58" w:author="Chamberlain, Catherine" w:date="2020-11-12T14:58:00Z">
            <w:rPr>
              <w:rFonts w:ascii="Arial" w:hAnsi="Arial" w:cs="Arial"/>
              <w:sz w:val="20"/>
              <w:szCs w:val="20"/>
            </w:rPr>
          </w:rPrChange>
        </w:rPr>
        <w:t>, 2003</w:t>
      </w:r>
      <w:ins w:id="59" w:author="Chamberlain, Catherine" w:date="2020-11-13T10:12:00Z">
        <w:r w:rsidR="00B75493">
          <w:rPr>
            <w:rFonts w:ascii="Arial" w:hAnsi="Arial" w:cs="Arial"/>
          </w:rPr>
          <w:t>a</w:t>
        </w:r>
      </w:ins>
      <w:r w:rsidR="00C10683" w:rsidRPr="00C0771F">
        <w:rPr>
          <w:rFonts w:ascii="Arial" w:hAnsi="Arial" w:cs="Arial"/>
          <w:rPrChange w:id="60" w:author="Chamberlain, Catherine" w:date="2020-11-12T14:58:00Z">
            <w:rPr>
              <w:rFonts w:ascii="Arial" w:hAnsi="Arial" w:cs="Arial"/>
              <w:sz w:val="20"/>
              <w:szCs w:val="20"/>
            </w:rPr>
          </w:rPrChange>
        </w:rPr>
        <w:t>, 2003</w:t>
      </w:r>
      <w:ins w:id="61" w:author="Chamberlain, Catherine" w:date="2020-11-13T10:12:00Z">
        <w:r w:rsidR="00B75493">
          <w:rPr>
            <w:rFonts w:ascii="Arial" w:hAnsi="Arial" w:cs="Arial"/>
          </w:rPr>
          <w:t>b</w:t>
        </w:r>
      </w:ins>
      <w:del w:id="62" w:author="Chamberlain, Catherine" w:date="2020-11-13T10:12:00Z">
        <w:r w:rsidR="00C10683" w:rsidRPr="00C0771F" w:rsidDel="00B75493">
          <w:rPr>
            <w:rFonts w:ascii="Arial" w:hAnsi="Arial" w:cs="Arial"/>
            <w:rPrChange w:id="63" w:author="Chamberlain, Catherine" w:date="2020-11-12T14:58:00Z">
              <w:rPr>
                <w:rFonts w:ascii="Arial" w:hAnsi="Arial" w:cs="Arial"/>
                <w:sz w:val="20"/>
                <w:szCs w:val="20"/>
              </w:rPr>
            </w:rPrChange>
          </w:rPr>
          <w:delText>; Runkle, 1982</w:delText>
        </w:r>
      </w:del>
      <w:r w:rsidR="00C10683" w:rsidRPr="00C0771F">
        <w:rPr>
          <w:rFonts w:ascii="Arial" w:hAnsi="Arial" w:cs="Arial"/>
          <w:rPrChange w:id="64" w:author="Chamberlain, Catherine" w:date="2020-11-12T14:58:00Z">
            <w:rPr>
              <w:rFonts w:ascii="Arial" w:hAnsi="Arial" w:cs="Arial"/>
              <w:sz w:val="20"/>
              <w:szCs w:val="20"/>
            </w:rPr>
          </w:rPrChange>
        </w:rPr>
        <w:t xml:space="preserve">]. Climate change coupled with rapid land-use change is resulting in the creation of gaps of varying size within forest canopies [Canham </w:t>
      </w:r>
      <w:r w:rsidR="00C10683" w:rsidRPr="00C0771F">
        <w:rPr>
          <w:rFonts w:ascii="Arial" w:hAnsi="Arial" w:cs="Arial"/>
          <w:i/>
          <w:iCs/>
          <w:rPrChange w:id="65" w:author="Chamberlain, Catherine" w:date="2020-11-12T14:58:00Z">
            <w:rPr>
              <w:rFonts w:ascii="Arial" w:hAnsi="Arial" w:cs="Arial"/>
              <w:i/>
              <w:iCs/>
              <w:sz w:val="20"/>
              <w:szCs w:val="20"/>
            </w:rPr>
          </w:rPrChange>
        </w:rPr>
        <w:t>et al.</w:t>
      </w:r>
      <w:r w:rsidR="00C10683" w:rsidRPr="00C0771F">
        <w:rPr>
          <w:rFonts w:ascii="Arial" w:hAnsi="Arial" w:cs="Arial"/>
          <w:rPrChange w:id="66" w:author="Chamberlain, Catherine" w:date="2020-11-12T14:58:00Z">
            <w:rPr>
              <w:rFonts w:ascii="Arial" w:hAnsi="Arial" w:cs="Arial"/>
              <w:sz w:val="20"/>
              <w:szCs w:val="20"/>
            </w:rPr>
          </w:rPrChange>
        </w:rPr>
        <w:t>, 1999].</w:t>
      </w:r>
      <w:r w:rsidR="005D491A" w:rsidRPr="00C0771F">
        <w:rPr>
          <w:rFonts w:ascii="Arial" w:hAnsi="Arial" w:cs="Arial"/>
          <w:rPrChange w:id="67" w:author="Chamberlain, Catherine" w:date="2020-11-12T14:58:00Z">
            <w:rPr>
              <w:rFonts w:ascii="Arial" w:hAnsi="Arial" w:cs="Arial"/>
              <w:sz w:val="20"/>
              <w:szCs w:val="20"/>
            </w:rPr>
          </w:rPrChange>
        </w:rPr>
        <w:t xml:space="preserve"> These </w:t>
      </w:r>
      <w:ins w:id="68" w:author="Chamberlain, Catherine" w:date="2020-11-12T13:59:00Z">
        <w:r w:rsidR="00A94264" w:rsidRPr="00C0771F">
          <w:rPr>
            <w:rFonts w:ascii="Arial" w:hAnsi="Arial" w:cs="Arial"/>
            <w:rPrChange w:id="69" w:author="Chamberlain, Catherine" w:date="2020-11-12T14:58:00Z">
              <w:rPr>
                <w:rFonts w:ascii="Arial" w:hAnsi="Arial" w:cs="Arial"/>
                <w:sz w:val="20"/>
                <w:szCs w:val="20"/>
              </w:rPr>
            </w:rPrChange>
          </w:rPr>
          <w:t>g</w:t>
        </w:r>
      </w:ins>
      <w:commentRangeStart w:id="70"/>
      <w:del w:id="71" w:author="Chamberlain, Catherine" w:date="2020-11-12T13:59:00Z">
        <w:r w:rsidR="005D491A" w:rsidRPr="00C0771F" w:rsidDel="00A94264">
          <w:rPr>
            <w:rFonts w:ascii="Arial" w:hAnsi="Arial" w:cs="Arial"/>
            <w:rPrChange w:id="72" w:author="Chamberlain, Catherine" w:date="2020-11-12T14:58:00Z">
              <w:rPr>
                <w:rFonts w:ascii="Arial" w:hAnsi="Arial" w:cs="Arial"/>
                <w:sz w:val="20"/>
                <w:szCs w:val="20"/>
              </w:rPr>
            </w:rPrChange>
          </w:rPr>
          <w:delText>c</w:delText>
        </w:r>
      </w:del>
      <w:r w:rsidR="005D491A" w:rsidRPr="00C0771F">
        <w:rPr>
          <w:rFonts w:ascii="Arial" w:hAnsi="Arial" w:cs="Arial"/>
          <w:rPrChange w:id="73" w:author="Chamberlain, Catherine" w:date="2020-11-12T14:58:00Z">
            <w:rPr>
              <w:rFonts w:ascii="Arial" w:hAnsi="Arial" w:cs="Arial"/>
              <w:sz w:val="20"/>
              <w:szCs w:val="20"/>
            </w:rPr>
          </w:rPrChange>
        </w:rPr>
        <w:t>aps</w:t>
      </w:r>
      <w:commentRangeEnd w:id="70"/>
      <w:r w:rsidR="00BF34AF" w:rsidRPr="00C0771F">
        <w:rPr>
          <w:rStyle w:val="CommentReference"/>
          <w:rFonts w:ascii="Arial" w:hAnsi="Arial" w:cs="Arial"/>
          <w:sz w:val="22"/>
          <w:szCs w:val="22"/>
          <w:rPrChange w:id="74" w:author="Chamberlain, Catherine" w:date="2020-11-12T14:58:00Z">
            <w:rPr>
              <w:rStyle w:val="CommentReference"/>
            </w:rPr>
          </w:rPrChange>
        </w:rPr>
        <w:commentReference w:id="70"/>
      </w:r>
      <w:r w:rsidR="005D491A" w:rsidRPr="00C0771F">
        <w:rPr>
          <w:rFonts w:ascii="Arial" w:hAnsi="Arial" w:cs="Arial"/>
          <w:rPrChange w:id="75" w:author="Chamberlain, Catherine" w:date="2020-11-12T14:58:00Z">
            <w:rPr>
              <w:rFonts w:ascii="Arial" w:hAnsi="Arial" w:cs="Arial"/>
              <w:sz w:val="20"/>
              <w:szCs w:val="20"/>
            </w:rPr>
          </w:rPrChange>
        </w:rPr>
        <w:t xml:space="preserve"> within the canopy are </w:t>
      </w:r>
      <w:del w:id="76" w:author="Chamberlain, Catherine" w:date="2020-11-13T09:55:00Z">
        <w:r w:rsidR="005D491A" w:rsidRPr="00C0771F" w:rsidDel="006D134A">
          <w:rPr>
            <w:rFonts w:ascii="Arial" w:hAnsi="Arial" w:cs="Arial"/>
            <w:rPrChange w:id="77" w:author="Chamberlain, Catherine" w:date="2020-11-12T14:58:00Z">
              <w:rPr>
                <w:rFonts w:ascii="Arial" w:hAnsi="Arial" w:cs="Arial"/>
                <w:sz w:val="20"/>
                <w:szCs w:val="20"/>
              </w:rPr>
            </w:rPrChange>
          </w:rPr>
          <w:delText>causing increased variation in climate</w:delText>
        </w:r>
      </w:del>
      <w:ins w:id="78" w:author="Chamberlain, Catherine" w:date="2020-11-13T09:55:00Z">
        <w:r w:rsidR="006D134A">
          <w:rPr>
            <w:rFonts w:ascii="Arial" w:hAnsi="Arial" w:cs="Arial"/>
          </w:rPr>
          <w:t>introducing more microclimatic conditions</w:t>
        </w:r>
      </w:ins>
      <w:r w:rsidR="005D491A" w:rsidRPr="00C0771F">
        <w:rPr>
          <w:rFonts w:ascii="Arial" w:hAnsi="Arial" w:cs="Arial"/>
          <w:rPrChange w:id="79" w:author="Chamberlain, Catherine" w:date="2020-11-12T14:58:00Z">
            <w:rPr>
              <w:rFonts w:ascii="Arial" w:hAnsi="Arial" w:cs="Arial"/>
              <w:sz w:val="20"/>
              <w:szCs w:val="20"/>
            </w:rPr>
          </w:rPrChange>
        </w:rPr>
        <w:t xml:space="preserve"> within an ecosystem but the effects of these gaps on forest recruitment and resilience</w:t>
      </w:r>
      <w:ins w:id="80" w:author="Chamberlain, Catherine" w:date="2020-11-13T09:59:00Z">
        <w:r w:rsidR="006D134A">
          <w:rPr>
            <w:rFonts w:ascii="Arial" w:hAnsi="Arial" w:cs="Arial"/>
          </w:rPr>
          <w:t xml:space="preserve">---or the ability of </w:t>
        </w:r>
      </w:ins>
      <w:ins w:id="81" w:author="Chamberlain, Catherine" w:date="2020-11-13T10:00:00Z">
        <w:r w:rsidR="006D134A">
          <w:rPr>
            <w:rFonts w:ascii="Arial" w:hAnsi="Arial" w:cs="Arial"/>
          </w:rPr>
          <w:t>a forest to recover after a disturbance---</w:t>
        </w:r>
      </w:ins>
      <w:del w:id="82" w:author="Chamberlain, Catherine" w:date="2020-11-13T09:55:00Z">
        <w:r w:rsidR="005D491A" w:rsidRPr="00C0771F" w:rsidDel="006D134A">
          <w:rPr>
            <w:rFonts w:ascii="Arial" w:hAnsi="Arial" w:cs="Arial"/>
            <w:rPrChange w:id="83" w:author="Chamberlain, Catherine" w:date="2020-11-12T14:58:00Z">
              <w:rPr>
                <w:rFonts w:ascii="Arial" w:hAnsi="Arial" w:cs="Arial"/>
                <w:sz w:val="20"/>
                <w:szCs w:val="20"/>
              </w:rPr>
            </w:rPrChange>
          </w:rPr>
          <w:delText xml:space="preserve"> </w:delText>
        </w:r>
      </w:del>
      <w:ins w:id="84" w:author="Chamberlain, Catherine" w:date="2020-11-13T09:55:00Z">
        <w:r w:rsidR="006D134A">
          <w:rPr>
            <w:rFonts w:ascii="Arial" w:hAnsi="Arial" w:cs="Arial"/>
          </w:rPr>
          <w:t>are not fully understood and more research is needed</w:t>
        </w:r>
      </w:ins>
      <w:del w:id="85" w:author="Chamberlain, Catherine" w:date="2020-11-13T09:55:00Z">
        <w:r w:rsidR="005D491A" w:rsidRPr="00C0771F" w:rsidDel="006D134A">
          <w:rPr>
            <w:rFonts w:ascii="Arial" w:hAnsi="Arial" w:cs="Arial"/>
            <w:rPrChange w:id="86" w:author="Chamberlain, Catherine" w:date="2020-11-12T14:58:00Z">
              <w:rPr>
                <w:rFonts w:ascii="Arial" w:hAnsi="Arial" w:cs="Arial"/>
                <w:sz w:val="20"/>
                <w:szCs w:val="20"/>
              </w:rPr>
            </w:rPrChange>
          </w:rPr>
          <w:delText>need to be further evaluated</w:delText>
        </w:r>
      </w:del>
      <w:r w:rsidR="005D491A" w:rsidRPr="00C0771F">
        <w:rPr>
          <w:rFonts w:ascii="Arial" w:hAnsi="Arial" w:cs="Arial"/>
          <w:rPrChange w:id="87" w:author="Chamberlain, Catherine" w:date="2020-11-12T14:58:00Z">
            <w:rPr>
              <w:rFonts w:ascii="Arial" w:hAnsi="Arial" w:cs="Arial"/>
              <w:sz w:val="20"/>
              <w:szCs w:val="20"/>
            </w:rPr>
          </w:rPrChange>
        </w:rPr>
        <w:t>.</w:t>
      </w:r>
    </w:p>
    <w:p w14:paraId="6B27D36E" w14:textId="45853BB2" w:rsidR="00BF34AF" w:rsidRPr="00C0771F" w:rsidRDefault="00BF34AF" w:rsidP="00874F6A">
      <w:pPr>
        <w:ind w:firstLine="300"/>
        <w:rPr>
          <w:rFonts w:ascii="Arial" w:hAnsi="Arial" w:cs="Arial"/>
          <w:rPrChange w:id="88" w:author="Chamberlain, Catherine" w:date="2020-11-12T14:58:00Z">
            <w:rPr>
              <w:rFonts w:ascii="Arial" w:hAnsi="Arial" w:cs="Arial"/>
              <w:sz w:val="20"/>
              <w:szCs w:val="20"/>
            </w:rPr>
          </w:rPrChange>
        </w:rPr>
      </w:pPr>
      <w:r w:rsidRPr="00C0771F">
        <w:rPr>
          <w:rFonts w:ascii="Arial" w:hAnsi="Arial" w:cs="Arial"/>
          <w:rPrChange w:id="89" w:author="Chamberlain, Catherine" w:date="2020-11-12T14:58:00Z">
            <w:rPr>
              <w:rFonts w:ascii="Arial" w:hAnsi="Arial" w:cs="Arial"/>
              <w:sz w:val="20"/>
              <w:szCs w:val="20"/>
            </w:rPr>
          </w:rPrChange>
        </w:rPr>
        <w:t xml:space="preserve">Climate change is impacting forests in myriad ways—some of which are positive (i.e., increased CO2 fertilization and longer growing seasons)—but many are detrimental such as increased stress from rising temperatures and decreasing precipitation leading to increased tree mortality from drought [Ayres &amp; Lombardero, 2000; Bachelet </w:t>
      </w:r>
      <w:r w:rsidRPr="00C0771F">
        <w:rPr>
          <w:rFonts w:ascii="Arial" w:hAnsi="Arial" w:cs="Arial"/>
          <w:i/>
          <w:iCs/>
          <w:rPrChange w:id="90" w:author="Chamberlain, Catherine" w:date="2020-11-12T14:58:00Z">
            <w:rPr>
              <w:rFonts w:ascii="Arial" w:hAnsi="Arial" w:cs="Arial"/>
              <w:i/>
              <w:iCs/>
              <w:sz w:val="20"/>
              <w:szCs w:val="20"/>
            </w:rPr>
          </w:rPrChange>
        </w:rPr>
        <w:t>et al.</w:t>
      </w:r>
      <w:r w:rsidRPr="00C0771F">
        <w:rPr>
          <w:rFonts w:ascii="Arial" w:hAnsi="Arial" w:cs="Arial"/>
          <w:rPrChange w:id="91" w:author="Chamberlain, Catherine" w:date="2020-11-12T14:58:00Z">
            <w:rPr>
              <w:rFonts w:ascii="Arial" w:hAnsi="Arial" w:cs="Arial"/>
              <w:sz w:val="20"/>
              <w:szCs w:val="20"/>
            </w:rPr>
          </w:rPrChange>
        </w:rPr>
        <w:t xml:space="preserve">, 2001; Lloyd &amp; Bunn, 2007; Allen </w:t>
      </w:r>
      <w:r w:rsidRPr="00C0771F">
        <w:rPr>
          <w:rFonts w:ascii="Arial" w:hAnsi="Arial" w:cs="Arial"/>
          <w:i/>
          <w:iCs/>
          <w:rPrChange w:id="92" w:author="Chamberlain, Catherine" w:date="2020-11-12T14:58:00Z">
            <w:rPr>
              <w:rFonts w:ascii="Arial" w:hAnsi="Arial" w:cs="Arial"/>
              <w:i/>
              <w:iCs/>
              <w:sz w:val="20"/>
              <w:szCs w:val="20"/>
            </w:rPr>
          </w:rPrChange>
        </w:rPr>
        <w:t>et al.</w:t>
      </w:r>
      <w:r w:rsidRPr="00C0771F">
        <w:rPr>
          <w:rFonts w:ascii="Arial" w:hAnsi="Arial" w:cs="Arial"/>
          <w:rPrChange w:id="93" w:author="Chamberlain, Catherine" w:date="2020-11-12T14:58:00Z">
            <w:rPr>
              <w:rFonts w:ascii="Arial" w:hAnsi="Arial" w:cs="Arial"/>
              <w:sz w:val="20"/>
              <w:szCs w:val="20"/>
            </w:rPr>
          </w:rPrChange>
        </w:rPr>
        <w:t xml:space="preserve">, 2010]. Repeated incidence of drought generally leads to increased vulnerability and subsequent decreases in forest resilience [Allen </w:t>
      </w:r>
      <w:r w:rsidRPr="00C0771F">
        <w:rPr>
          <w:rFonts w:ascii="Arial" w:hAnsi="Arial" w:cs="Arial"/>
          <w:i/>
          <w:iCs/>
          <w:rPrChange w:id="94" w:author="Chamberlain, Catherine" w:date="2020-11-12T14:58:00Z">
            <w:rPr>
              <w:rFonts w:ascii="Arial" w:hAnsi="Arial" w:cs="Arial"/>
              <w:i/>
              <w:iCs/>
              <w:sz w:val="20"/>
              <w:szCs w:val="20"/>
            </w:rPr>
          </w:rPrChange>
        </w:rPr>
        <w:t>et al.</w:t>
      </w:r>
      <w:r w:rsidRPr="00C0771F">
        <w:rPr>
          <w:rFonts w:ascii="Arial" w:hAnsi="Arial" w:cs="Arial"/>
          <w:rPrChange w:id="95" w:author="Chamberlain, Catherine" w:date="2020-11-12T14:58:00Z">
            <w:rPr>
              <w:rFonts w:ascii="Arial" w:hAnsi="Arial" w:cs="Arial"/>
              <w:sz w:val="20"/>
              <w:szCs w:val="20"/>
            </w:rPr>
          </w:rPrChange>
        </w:rPr>
        <w:t xml:space="preserve">, 2010; Anderegg </w:t>
      </w:r>
      <w:r w:rsidRPr="00C0771F">
        <w:rPr>
          <w:rFonts w:ascii="Arial" w:hAnsi="Arial" w:cs="Arial"/>
          <w:i/>
          <w:iCs/>
          <w:rPrChange w:id="96" w:author="Chamberlain, Catherine" w:date="2020-11-12T14:58:00Z">
            <w:rPr>
              <w:rFonts w:ascii="Arial" w:hAnsi="Arial" w:cs="Arial"/>
              <w:i/>
              <w:iCs/>
              <w:sz w:val="20"/>
              <w:szCs w:val="20"/>
            </w:rPr>
          </w:rPrChange>
        </w:rPr>
        <w:t>et al.</w:t>
      </w:r>
      <w:r w:rsidRPr="00C0771F">
        <w:rPr>
          <w:rFonts w:ascii="Arial" w:hAnsi="Arial" w:cs="Arial"/>
          <w:rPrChange w:id="97" w:author="Chamberlain, Catherine" w:date="2020-11-12T14:58:00Z">
            <w:rPr>
              <w:rFonts w:ascii="Arial" w:hAnsi="Arial" w:cs="Arial"/>
              <w:sz w:val="20"/>
              <w:szCs w:val="20"/>
            </w:rPr>
          </w:rPrChange>
        </w:rPr>
        <w:t xml:space="preserve">, 2020]. Understanding initial drought tolerance is therefore essential to predict future shifts in forest community dynamics. Some species will be more at risk of pests and pathogens following a drought and other habitats will have larger microclimatic variation, leading to a mosaic of drought risk within a forest [Ayres &amp; Lombardero, 2000; Anderegg </w:t>
      </w:r>
      <w:r w:rsidRPr="00C0771F">
        <w:rPr>
          <w:rFonts w:ascii="Arial" w:hAnsi="Arial" w:cs="Arial"/>
          <w:i/>
          <w:iCs/>
          <w:rPrChange w:id="98" w:author="Chamberlain, Catherine" w:date="2020-11-12T14:58:00Z">
            <w:rPr>
              <w:rFonts w:ascii="Arial" w:hAnsi="Arial" w:cs="Arial"/>
              <w:i/>
              <w:iCs/>
              <w:sz w:val="20"/>
              <w:szCs w:val="20"/>
            </w:rPr>
          </w:rPrChange>
        </w:rPr>
        <w:t>et al.</w:t>
      </w:r>
      <w:r w:rsidRPr="00C0771F">
        <w:rPr>
          <w:rFonts w:ascii="Arial" w:hAnsi="Arial" w:cs="Arial"/>
          <w:rPrChange w:id="99" w:author="Chamberlain, Catherine" w:date="2020-11-12T14:58:00Z">
            <w:rPr>
              <w:rFonts w:ascii="Arial" w:hAnsi="Arial" w:cs="Arial"/>
              <w:sz w:val="20"/>
              <w:szCs w:val="20"/>
            </w:rPr>
          </w:rPrChange>
        </w:rPr>
        <w:t>, 2020]. By assessing both inter- and intra-specific variation in drought tolerance, pest damage and microclimatic impact, we can better predict the effects of climate change on temperate forests.</w:t>
      </w:r>
    </w:p>
    <w:p w14:paraId="71E71B98" w14:textId="77777777" w:rsidR="00184B5A" w:rsidRPr="00C0771F" w:rsidRDefault="00C10683" w:rsidP="00874F6A">
      <w:pPr>
        <w:ind w:firstLine="300"/>
        <w:rPr>
          <w:rFonts w:ascii="Arial" w:hAnsi="Arial" w:cs="Arial"/>
          <w:rPrChange w:id="100" w:author="Chamberlain, Catherine" w:date="2020-11-12T14:58:00Z">
            <w:rPr>
              <w:rFonts w:ascii="Arial" w:hAnsi="Arial" w:cs="Arial"/>
              <w:sz w:val="20"/>
              <w:szCs w:val="20"/>
            </w:rPr>
          </w:rPrChange>
        </w:rPr>
      </w:pPr>
      <w:r w:rsidRPr="00C0771F">
        <w:rPr>
          <w:rFonts w:ascii="Arial" w:hAnsi="Arial" w:cs="Arial"/>
          <w:rPrChange w:id="101" w:author="Chamberlain, Catherine" w:date="2020-11-12T14:58:00Z">
            <w:rPr>
              <w:rFonts w:ascii="Arial" w:hAnsi="Arial" w:cs="Arial"/>
              <w:sz w:val="20"/>
              <w:szCs w:val="20"/>
            </w:rPr>
          </w:rPrChange>
        </w:rPr>
        <w:t xml:space="preserve"> The combined effects of increasing temperatures and decreasing precipitation is impacting tree species differently, with extensive effects on drought-intolerant species leading to northward and westward range shifts [Fei </w:t>
      </w:r>
      <w:r w:rsidRPr="00C0771F">
        <w:rPr>
          <w:rFonts w:ascii="Arial" w:hAnsi="Arial" w:cs="Arial"/>
          <w:i/>
          <w:iCs/>
          <w:rPrChange w:id="102" w:author="Chamberlain, Catherine" w:date="2020-11-12T14:58:00Z">
            <w:rPr>
              <w:rFonts w:ascii="Arial" w:hAnsi="Arial" w:cs="Arial"/>
              <w:i/>
              <w:iCs/>
              <w:sz w:val="20"/>
              <w:szCs w:val="20"/>
            </w:rPr>
          </w:rPrChange>
        </w:rPr>
        <w:t>et al.</w:t>
      </w:r>
      <w:r w:rsidRPr="00C0771F">
        <w:rPr>
          <w:rFonts w:ascii="Arial" w:hAnsi="Arial" w:cs="Arial"/>
          <w:rPrChange w:id="103" w:author="Chamberlain, Catherine" w:date="2020-11-12T14:58:00Z">
            <w:rPr>
              <w:rFonts w:ascii="Arial" w:hAnsi="Arial" w:cs="Arial"/>
              <w:sz w:val="20"/>
              <w:szCs w:val="20"/>
            </w:rPr>
          </w:rPrChange>
        </w:rPr>
        <w:t xml:space="preserve">, 2017]. Additionally, there is growing evidence that southern Appalachian forests are transitioning to shade-tolerant, fire-resistant species such </w:t>
      </w:r>
      <w:ins w:id="104" w:author="Zakiya Holmes Leggett" w:date="2020-11-12T07:27:00Z">
        <w:r w:rsidR="00BF34AF" w:rsidRPr="00C0771F">
          <w:rPr>
            <w:rFonts w:ascii="Arial" w:hAnsi="Arial" w:cs="Arial"/>
            <w:rPrChange w:id="105" w:author="Chamberlain, Catherine" w:date="2020-11-12T14:58:00Z">
              <w:rPr>
                <w:rFonts w:ascii="Arial" w:hAnsi="Arial" w:cs="Arial"/>
                <w:sz w:val="20"/>
                <w:szCs w:val="20"/>
              </w:rPr>
            </w:rPrChange>
          </w:rPr>
          <w:t xml:space="preserve">as </w:t>
        </w:r>
      </w:ins>
      <w:r w:rsidRPr="00C0771F">
        <w:rPr>
          <w:rFonts w:ascii="Arial" w:hAnsi="Arial" w:cs="Arial"/>
          <w:rPrChange w:id="106" w:author="Chamberlain, Catherine" w:date="2020-11-12T14:58:00Z">
            <w:rPr>
              <w:rFonts w:ascii="Arial" w:hAnsi="Arial" w:cs="Arial"/>
              <w:sz w:val="20"/>
              <w:szCs w:val="20"/>
            </w:rPr>
          </w:rPrChange>
        </w:rPr>
        <w:t xml:space="preserve">red maple and American beech [Fei </w:t>
      </w:r>
      <w:r w:rsidRPr="00C0771F">
        <w:rPr>
          <w:rFonts w:ascii="Arial" w:hAnsi="Arial" w:cs="Arial"/>
          <w:i/>
          <w:iCs/>
          <w:rPrChange w:id="107" w:author="Chamberlain, Catherine" w:date="2020-11-12T14:58:00Z">
            <w:rPr>
              <w:rFonts w:ascii="Arial" w:hAnsi="Arial" w:cs="Arial"/>
              <w:i/>
              <w:iCs/>
              <w:sz w:val="20"/>
              <w:szCs w:val="20"/>
            </w:rPr>
          </w:rPrChange>
        </w:rPr>
        <w:t>et al.</w:t>
      </w:r>
      <w:r w:rsidRPr="00C0771F">
        <w:rPr>
          <w:rFonts w:ascii="Arial" w:hAnsi="Arial" w:cs="Arial"/>
          <w:rPrChange w:id="108" w:author="Chamberlain, Catherine" w:date="2020-11-12T14:58:00Z">
            <w:rPr>
              <w:rFonts w:ascii="Arial" w:hAnsi="Arial" w:cs="Arial"/>
              <w:sz w:val="20"/>
              <w:szCs w:val="20"/>
            </w:rPr>
          </w:rPrChange>
        </w:rPr>
        <w:t xml:space="preserve">, 2017; Knott </w:t>
      </w:r>
      <w:r w:rsidRPr="00C0771F">
        <w:rPr>
          <w:rFonts w:ascii="Arial" w:hAnsi="Arial" w:cs="Arial"/>
          <w:i/>
          <w:iCs/>
          <w:rPrChange w:id="109" w:author="Chamberlain, Catherine" w:date="2020-11-12T14:58:00Z">
            <w:rPr>
              <w:rFonts w:ascii="Arial" w:hAnsi="Arial" w:cs="Arial"/>
              <w:i/>
              <w:iCs/>
              <w:sz w:val="20"/>
              <w:szCs w:val="20"/>
            </w:rPr>
          </w:rPrChange>
        </w:rPr>
        <w:t>et al.</w:t>
      </w:r>
      <w:r w:rsidRPr="00C0771F">
        <w:rPr>
          <w:rFonts w:ascii="Arial" w:hAnsi="Arial" w:cs="Arial"/>
          <w:rPrChange w:id="110" w:author="Chamberlain, Catherine" w:date="2020-11-12T14:58:00Z">
            <w:rPr>
              <w:rFonts w:ascii="Arial" w:hAnsi="Arial" w:cs="Arial"/>
              <w:sz w:val="20"/>
              <w:szCs w:val="20"/>
            </w:rPr>
          </w:rPrChange>
        </w:rPr>
        <w:t xml:space="preserve">, 2019] and there is a reduction in foundation species’ regeneration [Izbicki </w:t>
      </w:r>
      <w:r w:rsidRPr="00C0771F">
        <w:rPr>
          <w:rFonts w:ascii="Arial" w:hAnsi="Arial" w:cs="Arial"/>
          <w:i/>
          <w:iCs/>
          <w:rPrChange w:id="111" w:author="Chamberlain, Catherine" w:date="2020-11-12T14:58:00Z">
            <w:rPr>
              <w:rFonts w:ascii="Arial" w:hAnsi="Arial" w:cs="Arial"/>
              <w:i/>
              <w:iCs/>
              <w:sz w:val="20"/>
              <w:szCs w:val="20"/>
            </w:rPr>
          </w:rPrChange>
        </w:rPr>
        <w:t>et al.</w:t>
      </w:r>
      <w:r w:rsidRPr="00C0771F">
        <w:rPr>
          <w:rFonts w:ascii="Arial" w:hAnsi="Arial" w:cs="Arial"/>
          <w:rPrChange w:id="112" w:author="Chamberlain, Catherine" w:date="2020-11-12T14:58:00Z">
            <w:rPr>
              <w:rFonts w:ascii="Arial" w:hAnsi="Arial" w:cs="Arial"/>
              <w:sz w:val="20"/>
              <w:szCs w:val="20"/>
            </w:rPr>
          </w:rPrChange>
        </w:rPr>
        <w:t>, 2020].</w:t>
      </w:r>
    </w:p>
    <w:p w14:paraId="4A1A8124" w14:textId="77777777" w:rsidR="00184B5A" w:rsidRPr="00C0771F" w:rsidDel="00A94264" w:rsidRDefault="00C10683">
      <w:pPr>
        <w:ind w:firstLine="300"/>
        <w:rPr>
          <w:del w:id="113" w:author="Chamberlain, Catherine" w:date="2020-11-12T14:05:00Z"/>
          <w:rFonts w:ascii="Arial" w:hAnsi="Arial" w:cs="Arial"/>
          <w:rPrChange w:id="114" w:author="Chamberlain, Catherine" w:date="2020-11-12T14:58:00Z">
            <w:rPr>
              <w:del w:id="115" w:author="Chamberlain, Catherine" w:date="2020-11-12T14:05:00Z"/>
              <w:rFonts w:ascii="Arial" w:hAnsi="Arial" w:cs="Arial"/>
              <w:sz w:val="20"/>
              <w:szCs w:val="20"/>
            </w:rPr>
          </w:rPrChange>
        </w:rPr>
      </w:pPr>
      <w:r w:rsidRPr="00C0771F">
        <w:rPr>
          <w:rFonts w:ascii="Arial" w:hAnsi="Arial" w:cs="Arial"/>
          <w:rPrChange w:id="116" w:author="Chamberlain, Catherine" w:date="2020-11-12T14:58:00Z">
            <w:rPr>
              <w:rFonts w:ascii="Arial" w:hAnsi="Arial" w:cs="Arial"/>
              <w:sz w:val="20"/>
              <w:szCs w:val="20"/>
            </w:rPr>
          </w:rPrChange>
        </w:rPr>
        <w:t xml:space="preserve">Though oak species (i.e., </w:t>
      </w:r>
      <w:r w:rsidRPr="00C0771F">
        <w:rPr>
          <w:rFonts w:ascii="Arial" w:hAnsi="Arial" w:cs="Arial"/>
          <w:i/>
          <w:iCs/>
          <w:rPrChange w:id="117" w:author="Chamberlain, Catherine" w:date="2020-11-12T14:58:00Z">
            <w:rPr>
              <w:rFonts w:ascii="Arial" w:hAnsi="Arial" w:cs="Arial"/>
              <w:i/>
              <w:iCs/>
              <w:sz w:val="20"/>
              <w:szCs w:val="20"/>
            </w:rPr>
          </w:rPrChange>
        </w:rPr>
        <w:t>Quercus</w:t>
      </w:r>
      <w:r w:rsidRPr="00C0771F">
        <w:rPr>
          <w:rFonts w:ascii="Arial" w:hAnsi="Arial" w:cs="Arial"/>
          <w:rPrChange w:id="118" w:author="Chamberlain, Catherine" w:date="2020-11-12T14:58:00Z">
            <w:rPr>
              <w:rFonts w:ascii="Arial" w:hAnsi="Arial" w:cs="Arial"/>
              <w:sz w:val="20"/>
              <w:szCs w:val="20"/>
            </w:rPr>
          </w:rPrChange>
        </w:rPr>
        <w:t xml:space="preserve"> genus) are generally fire-resistant, they are also shade-intolerant, thus forest management teams are working to regenerate oaks by establishing gaps in canopies in combination with prescribed fires. Recent studies suggest gaps must be large enough for oaks to regenerate successfully and demonstrate significant increases in </w:t>
      </w:r>
      <w:r w:rsidRPr="00C0771F">
        <w:rPr>
          <w:rFonts w:ascii="Arial" w:hAnsi="Arial" w:cs="Arial"/>
          <w:rPrChange w:id="119" w:author="Chamberlain, Catherine" w:date="2020-11-12T14:58:00Z">
            <w:rPr>
              <w:rFonts w:ascii="Arial" w:hAnsi="Arial" w:cs="Arial"/>
              <w:sz w:val="20"/>
              <w:szCs w:val="20"/>
            </w:rPr>
          </w:rPrChange>
        </w:rPr>
        <w:lastRenderedPageBreak/>
        <w:t xml:space="preserve">photosynthetic rates and growing season lengths [Zhang &amp; Yi, 2020]. Oaks are considered foundation species [Ellison </w:t>
      </w:r>
      <w:r w:rsidRPr="00C0771F">
        <w:rPr>
          <w:rFonts w:ascii="Arial" w:hAnsi="Arial" w:cs="Arial"/>
          <w:i/>
          <w:iCs/>
          <w:rPrChange w:id="120" w:author="Chamberlain, Catherine" w:date="2020-11-12T14:58:00Z">
            <w:rPr>
              <w:rFonts w:ascii="Arial" w:hAnsi="Arial" w:cs="Arial"/>
              <w:i/>
              <w:iCs/>
              <w:sz w:val="20"/>
              <w:szCs w:val="20"/>
            </w:rPr>
          </w:rPrChange>
        </w:rPr>
        <w:t>et al.</w:t>
      </w:r>
      <w:r w:rsidRPr="00C0771F">
        <w:rPr>
          <w:rFonts w:ascii="Arial" w:hAnsi="Arial" w:cs="Arial"/>
          <w:rPrChange w:id="121" w:author="Chamberlain, Catherine" w:date="2020-11-12T14:58:00Z">
            <w:rPr>
              <w:rFonts w:ascii="Arial" w:hAnsi="Arial" w:cs="Arial"/>
              <w:sz w:val="20"/>
              <w:szCs w:val="20"/>
            </w:rPr>
          </w:rPrChange>
        </w:rPr>
        <w:t xml:space="preserve">, 2005; Mitchell </w:t>
      </w:r>
      <w:r w:rsidRPr="00C0771F">
        <w:rPr>
          <w:rFonts w:ascii="Arial" w:hAnsi="Arial" w:cs="Arial"/>
          <w:i/>
          <w:iCs/>
          <w:rPrChange w:id="122" w:author="Chamberlain, Catherine" w:date="2020-11-12T14:58:00Z">
            <w:rPr>
              <w:rFonts w:ascii="Arial" w:hAnsi="Arial" w:cs="Arial"/>
              <w:i/>
              <w:iCs/>
              <w:sz w:val="20"/>
              <w:szCs w:val="20"/>
            </w:rPr>
          </w:rPrChange>
        </w:rPr>
        <w:t>et al.</w:t>
      </w:r>
      <w:r w:rsidRPr="00C0771F">
        <w:rPr>
          <w:rFonts w:ascii="Arial" w:hAnsi="Arial" w:cs="Arial"/>
          <w:rPrChange w:id="123" w:author="Chamberlain, Catherine" w:date="2020-11-12T14:58:00Z">
            <w:rPr>
              <w:rFonts w:ascii="Arial" w:hAnsi="Arial" w:cs="Arial"/>
              <w:sz w:val="20"/>
              <w:szCs w:val="20"/>
            </w:rPr>
          </w:rPrChange>
        </w:rPr>
        <w:t xml:space="preserve">, 2019] and greatly influence forest hydrology [Arthur </w:t>
      </w:r>
      <w:r w:rsidRPr="00C0771F">
        <w:rPr>
          <w:rFonts w:ascii="Arial" w:hAnsi="Arial" w:cs="Arial"/>
          <w:i/>
          <w:iCs/>
          <w:rPrChange w:id="124" w:author="Chamberlain, Catherine" w:date="2020-11-12T14:58:00Z">
            <w:rPr>
              <w:rFonts w:ascii="Arial" w:hAnsi="Arial" w:cs="Arial"/>
              <w:i/>
              <w:iCs/>
              <w:sz w:val="20"/>
              <w:szCs w:val="20"/>
            </w:rPr>
          </w:rPrChange>
        </w:rPr>
        <w:t>et al.</w:t>
      </w:r>
      <w:r w:rsidRPr="00C0771F">
        <w:rPr>
          <w:rFonts w:ascii="Arial" w:hAnsi="Arial" w:cs="Arial"/>
          <w:rPrChange w:id="125" w:author="Chamberlain, Catherine" w:date="2020-11-12T14:58:00Z">
            <w:rPr>
              <w:rFonts w:ascii="Arial" w:hAnsi="Arial" w:cs="Arial"/>
              <w:sz w:val="20"/>
              <w:szCs w:val="20"/>
            </w:rPr>
          </w:rPrChange>
        </w:rPr>
        <w:t xml:space="preserve">, 2012], nutrient cycling [Arthur </w:t>
      </w:r>
      <w:r w:rsidRPr="00C0771F">
        <w:rPr>
          <w:rFonts w:ascii="Arial" w:hAnsi="Arial" w:cs="Arial"/>
          <w:i/>
          <w:iCs/>
          <w:rPrChange w:id="126" w:author="Chamberlain, Catherine" w:date="2020-11-12T14:58:00Z">
            <w:rPr>
              <w:rFonts w:ascii="Arial" w:hAnsi="Arial" w:cs="Arial"/>
              <w:i/>
              <w:iCs/>
              <w:sz w:val="20"/>
              <w:szCs w:val="20"/>
            </w:rPr>
          </w:rPrChange>
        </w:rPr>
        <w:t>et al.</w:t>
      </w:r>
      <w:r w:rsidRPr="00C0771F">
        <w:rPr>
          <w:rFonts w:ascii="Arial" w:hAnsi="Arial" w:cs="Arial"/>
          <w:rPrChange w:id="127" w:author="Chamberlain, Catherine" w:date="2020-11-12T14:58:00Z">
            <w:rPr>
              <w:rFonts w:ascii="Arial" w:hAnsi="Arial" w:cs="Arial"/>
              <w:sz w:val="20"/>
              <w:szCs w:val="20"/>
            </w:rPr>
          </w:rPrChange>
        </w:rPr>
        <w:t xml:space="preserve">, 2012] and contribute to increases in biodiversity [Mitchell </w:t>
      </w:r>
      <w:r w:rsidRPr="00C0771F">
        <w:rPr>
          <w:rFonts w:ascii="Arial" w:hAnsi="Arial" w:cs="Arial"/>
          <w:i/>
          <w:iCs/>
          <w:rPrChange w:id="128" w:author="Chamberlain, Catherine" w:date="2020-11-12T14:58:00Z">
            <w:rPr>
              <w:rFonts w:ascii="Arial" w:hAnsi="Arial" w:cs="Arial"/>
              <w:i/>
              <w:iCs/>
              <w:sz w:val="20"/>
              <w:szCs w:val="20"/>
            </w:rPr>
          </w:rPrChange>
        </w:rPr>
        <w:t>et al.</w:t>
      </w:r>
      <w:r w:rsidRPr="00C0771F">
        <w:rPr>
          <w:rFonts w:ascii="Arial" w:hAnsi="Arial" w:cs="Arial"/>
          <w:rPrChange w:id="129" w:author="Chamberlain, Catherine" w:date="2020-11-12T14:58:00Z">
            <w:rPr>
              <w:rFonts w:ascii="Arial" w:hAnsi="Arial" w:cs="Arial"/>
              <w:sz w:val="20"/>
              <w:szCs w:val="20"/>
            </w:rPr>
          </w:rPrChange>
        </w:rPr>
        <w:t xml:space="preserve">, 2019; Izbicki </w:t>
      </w:r>
      <w:r w:rsidRPr="00C0771F">
        <w:rPr>
          <w:rFonts w:ascii="Arial" w:hAnsi="Arial" w:cs="Arial"/>
          <w:i/>
          <w:iCs/>
          <w:rPrChange w:id="130" w:author="Chamberlain, Catherine" w:date="2020-11-12T14:58:00Z">
            <w:rPr>
              <w:rFonts w:ascii="Arial" w:hAnsi="Arial" w:cs="Arial"/>
              <w:i/>
              <w:iCs/>
              <w:sz w:val="20"/>
              <w:szCs w:val="20"/>
            </w:rPr>
          </w:rPrChange>
        </w:rPr>
        <w:t>et al.</w:t>
      </w:r>
      <w:r w:rsidRPr="00C0771F">
        <w:rPr>
          <w:rFonts w:ascii="Arial" w:hAnsi="Arial" w:cs="Arial"/>
          <w:rPrChange w:id="131" w:author="Chamberlain, Catherine" w:date="2020-11-12T14:58:00Z">
            <w:rPr>
              <w:rFonts w:ascii="Arial" w:hAnsi="Arial" w:cs="Arial"/>
              <w:sz w:val="20"/>
              <w:szCs w:val="20"/>
            </w:rPr>
          </w:rPrChange>
        </w:rPr>
        <w:t xml:space="preserve">, 2020]. It is therefore essential to understand the effects of climate change on southern Appalachian forest habitats—with a strong focus on oak species—and the cascading impacts to our crucial carbon sinks. </w:t>
      </w:r>
    </w:p>
    <w:p w14:paraId="75D923B5" w14:textId="7F1703B1" w:rsidR="00184B5A" w:rsidRPr="00C0771F" w:rsidRDefault="00184B5A" w:rsidP="008638CB">
      <w:pPr>
        <w:ind w:firstLine="300"/>
        <w:rPr>
          <w:rFonts w:ascii="Arial" w:hAnsi="Arial" w:cs="Arial"/>
          <w:rPrChange w:id="132" w:author="Chamberlain, Catherine" w:date="2020-11-12T14:58:00Z">
            <w:rPr>
              <w:rFonts w:ascii="Arial" w:hAnsi="Arial" w:cs="Arial"/>
              <w:sz w:val="20"/>
              <w:szCs w:val="20"/>
            </w:rPr>
          </w:rPrChange>
        </w:rPr>
      </w:pPr>
    </w:p>
    <w:p w14:paraId="263BCA98" w14:textId="341D795B" w:rsidR="00184B5A" w:rsidRPr="00C0771F" w:rsidDel="00C0771F" w:rsidRDefault="00C10683">
      <w:pPr>
        <w:ind w:firstLine="300"/>
        <w:rPr>
          <w:del w:id="133" w:author="Chamberlain, Catherine" w:date="2020-11-12T14:59:00Z"/>
          <w:rFonts w:ascii="Arial" w:hAnsi="Arial" w:cs="Arial"/>
          <w:rPrChange w:id="134" w:author="Chamberlain, Catherine" w:date="2020-11-12T14:58:00Z">
            <w:rPr>
              <w:del w:id="135" w:author="Chamberlain, Catherine" w:date="2020-11-12T14:59:00Z"/>
              <w:rFonts w:ascii="Arial" w:hAnsi="Arial" w:cs="Arial"/>
              <w:sz w:val="20"/>
              <w:szCs w:val="20"/>
            </w:rPr>
          </w:rPrChange>
        </w:rPr>
      </w:pPr>
      <w:r w:rsidRPr="00C0771F">
        <w:rPr>
          <w:rFonts w:ascii="Arial" w:hAnsi="Arial" w:cs="Arial"/>
          <w:rPrChange w:id="136" w:author="Chamberlain, Catherine" w:date="2020-11-12T14:58:00Z">
            <w:rPr>
              <w:rFonts w:ascii="Arial" w:hAnsi="Arial" w:cs="Arial"/>
              <w:sz w:val="20"/>
              <w:szCs w:val="20"/>
            </w:rPr>
          </w:rPrChange>
        </w:rPr>
        <w:t xml:space="preserve">Disturbance to canopy trees and the creation of gaps in forests can lead to </w:t>
      </w:r>
      <w:del w:id="137" w:author="Chamberlain, Catherine" w:date="2020-11-12T14:06:00Z">
        <w:r w:rsidRPr="00C0771F" w:rsidDel="00A94264">
          <w:rPr>
            <w:rFonts w:ascii="Arial" w:hAnsi="Arial" w:cs="Arial"/>
            <w:rPrChange w:id="138" w:author="Chamberlain, Catherine" w:date="2020-11-12T14:58:00Z">
              <w:rPr>
                <w:rFonts w:ascii="Arial" w:hAnsi="Arial" w:cs="Arial"/>
                <w:sz w:val="20"/>
                <w:szCs w:val="20"/>
              </w:rPr>
            </w:rPrChange>
          </w:rPr>
          <w:delText xml:space="preserve">myriad </w:delText>
        </w:r>
      </w:del>
      <w:ins w:id="139" w:author="Chamberlain, Catherine" w:date="2020-11-12T14:06:00Z">
        <w:r w:rsidR="00A94264" w:rsidRPr="00C0771F">
          <w:rPr>
            <w:rFonts w:ascii="Arial" w:hAnsi="Arial" w:cs="Arial"/>
            <w:rPrChange w:id="140" w:author="Chamberlain, Catherine" w:date="2020-11-12T14:58:00Z">
              <w:rPr>
                <w:rFonts w:ascii="Arial" w:hAnsi="Arial" w:cs="Arial"/>
                <w:sz w:val="20"/>
                <w:szCs w:val="20"/>
              </w:rPr>
            </w:rPrChange>
          </w:rPr>
          <w:t xml:space="preserve">a multitude of </w:t>
        </w:r>
      </w:ins>
      <w:r w:rsidRPr="00C0771F">
        <w:rPr>
          <w:rFonts w:ascii="Arial" w:hAnsi="Arial" w:cs="Arial"/>
          <w:rPrChange w:id="141" w:author="Chamberlain, Catherine" w:date="2020-11-12T14:58:00Z">
            <w:rPr>
              <w:rFonts w:ascii="Arial" w:hAnsi="Arial" w:cs="Arial"/>
              <w:sz w:val="20"/>
              <w:szCs w:val="20"/>
            </w:rPr>
          </w:rPrChange>
        </w:rPr>
        <w:t>effects including increased competition through light availability as well as changes to soil temperature, moisture and microbial community structure. Canopy disturbance often leads to increases in soil nitrogen availability, which can allow for understory species to out-compete regenerating seedlings and saplings like oaks [</w:t>
      </w:r>
      <w:ins w:id="142" w:author="Chamberlain, Catherine" w:date="2020-11-13T10:13:00Z">
        <w:r w:rsidR="00B75493" w:rsidRPr="005A0335">
          <w:rPr>
            <w:rFonts w:ascii="Arial" w:hAnsi="Arial" w:cs="Arial"/>
          </w:rPr>
          <w:t>Mladenoff, 1987</w:t>
        </w:r>
        <w:r w:rsidR="00B75493">
          <w:rPr>
            <w:rFonts w:ascii="Arial" w:hAnsi="Arial" w:cs="Arial"/>
          </w:rPr>
          <w:t xml:space="preserve">; </w:t>
        </w:r>
      </w:ins>
      <w:r w:rsidRPr="00C0771F">
        <w:rPr>
          <w:rFonts w:ascii="Arial" w:hAnsi="Arial" w:cs="Arial"/>
          <w:rPrChange w:id="143" w:author="Chamberlain, Catherine" w:date="2020-11-12T14:58:00Z">
            <w:rPr>
              <w:rFonts w:ascii="Arial" w:hAnsi="Arial" w:cs="Arial"/>
              <w:sz w:val="20"/>
              <w:szCs w:val="20"/>
            </w:rPr>
          </w:rPrChange>
        </w:rPr>
        <w:t xml:space="preserve">Taylor </w:t>
      </w:r>
      <w:r w:rsidRPr="00C0771F">
        <w:rPr>
          <w:rFonts w:ascii="Arial" w:hAnsi="Arial" w:cs="Arial"/>
          <w:i/>
          <w:iCs/>
          <w:rPrChange w:id="144" w:author="Chamberlain, Catherine" w:date="2020-11-12T14:58:00Z">
            <w:rPr>
              <w:rFonts w:ascii="Arial" w:hAnsi="Arial" w:cs="Arial"/>
              <w:i/>
              <w:iCs/>
              <w:sz w:val="20"/>
              <w:szCs w:val="20"/>
            </w:rPr>
          </w:rPrChange>
        </w:rPr>
        <w:t>et al.</w:t>
      </w:r>
      <w:r w:rsidRPr="00C0771F">
        <w:rPr>
          <w:rFonts w:ascii="Arial" w:hAnsi="Arial" w:cs="Arial"/>
          <w:rPrChange w:id="145" w:author="Chamberlain, Catherine" w:date="2020-11-12T14:58:00Z">
            <w:rPr>
              <w:rFonts w:ascii="Arial" w:hAnsi="Arial" w:cs="Arial"/>
              <w:sz w:val="20"/>
              <w:szCs w:val="20"/>
            </w:rPr>
          </w:rPrChange>
        </w:rPr>
        <w:t>, 2017</w:t>
      </w:r>
      <w:del w:id="146" w:author="Chamberlain, Catherine" w:date="2020-11-13T10:13:00Z">
        <w:r w:rsidRPr="00C0771F" w:rsidDel="00B75493">
          <w:rPr>
            <w:rFonts w:ascii="Arial" w:hAnsi="Arial" w:cs="Arial"/>
            <w:rPrChange w:id="147" w:author="Chamberlain, Catherine" w:date="2020-11-12T14:58:00Z">
              <w:rPr>
                <w:rFonts w:ascii="Arial" w:hAnsi="Arial" w:cs="Arial"/>
                <w:sz w:val="20"/>
                <w:szCs w:val="20"/>
              </w:rPr>
            </w:rPrChange>
          </w:rPr>
          <w:delText>; Mladenoff, 1987</w:delText>
        </w:r>
      </w:del>
      <w:r w:rsidRPr="00C0771F">
        <w:rPr>
          <w:rFonts w:ascii="Arial" w:hAnsi="Arial" w:cs="Arial"/>
          <w:rPrChange w:id="148" w:author="Chamberlain, Catherine" w:date="2020-11-12T14:58:00Z">
            <w:rPr>
              <w:rFonts w:ascii="Arial" w:hAnsi="Arial" w:cs="Arial"/>
              <w:sz w:val="20"/>
              <w:szCs w:val="20"/>
            </w:rPr>
          </w:rPrChange>
        </w:rPr>
        <w:t>]. Canopy gaps—especially more northern gaps</w:t>
      </w:r>
      <w:ins w:id="149" w:author="Chamberlain, Catherine" w:date="2020-11-13T10:04:00Z">
        <w:r w:rsidR="006D134A">
          <w:rPr>
            <w:rFonts w:ascii="Arial" w:hAnsi="Arial" w:cs="Arial"/>
          </w:rPr>
          <w:t>, where sun anlges are lower</w:t>
        </w:r>
      </w:ins>
      <w:r w:rsidRPr="00C0771F">
        <w:rPr>
          <w:rFonts w:ascii="Arial" w:hAnsi="Arial" w:cs="Arial"/>
          <w:rPrChange w:id="150" w:author="Chamberlain, Catherine" w:date="2020-11-12T14:58:00Z">
            <w:rPr>
              <w:rFonts w:ascii="Arial" w:hAnsi="Arial" w:cs="Arial"/>
              <w:sz w:val="20"/>
              <w:szCs w:val="20"/>
            </w:rPr>
          </w:rPrChange>
        </w:rPr>
        <w:t>—with higher soil temperatures have significantly higher total growing season carbon flux then those with lower temperatures and less light availability [</w:t>
      </w:r>
      <w:ins w:id="151" w:author="Chamberlain, Catherine" w:date="2020-11-13T10:13:00Z">
        <w:r w:rsidR="00B75493" w:rsidRPr="005A0335">
          <w:rPr>
            <w:rFonts w:ascii="Arial" w:hAnsi="Arial" w:cs="Arial"/>
          </w:rPr>
          <w:t xml:space="preserve">Raymond </w:t>
        </w:r>
        <w:r w:rsidR="00B75493" w:rsidRPr="005A0335">
          <w:rPr>
            <w:rFonts w:ascii="Arial" w:hAnsi="Arial" w:cs="Arial"/>
            <w:i/>
            <w:iCs/>
          </w:rPr>
          <w:t>et al.</w:t>
        </w:r>
        <w:r w:rsidR="00B75493" w:rsidRPr="005A0335">
          <w:rPr>
            <w:rFonts w:ascii="Arial" w:hAnsi="Arial" w:cs="Arial"/>
          </w:rPr>
          <w:t>, 2006</w:t>
        </w:r>
        <w:r w:rsidR="00B75493">
          <w:rPr>
            <w:rFonts w:ascii="Arial" w:hAnsi="Arial" w:cs="Arial"/>
          </w:rPr>
          <w:t xml:space="preserve">; </w:t>
        </w:r>
      </w:ins>
      <w:r w:rsidRPr="00C0771F">
        <w:rPr>
          <w:rFonts w:ascii="Arial" w:hAnsi="Arial" w:cs="Arial"/>
          <w:rPrChange w:id="152" w:author="Chamberlain, Catherine" w:date="2020-11-12T14:58:00Z">
            <w:rPr>
              <w:rFonts w:ascii="Arial" w:hAnsi="Arial" w:cs="Arial"/>
              <w:sz w:val="20"/>
              <w:szCs w:val="20"/>
            </w:rPr>
          </w:rPrChange>
        </w:rPr>
        <w:t xml:space="preserve">Schatz </w:t>
      </w:r>
      <w:r w:rsidRPr="00C0771F">
        <w:rPr>
          <w:rFonts w:ascii="Arial" w:hAnsi="Arial" w:cs="Arial"/>
          <w:i/>
          <w:iCs/>
          <w:rPrChange w:id="153" w:author="Chamberlain, Catherine" w:date="2020-11-12T14:58:00Z">
            <w:rPr>
              <w:rFonts w:ascii="Arial" w:hAnsi="Arial" w:cs="Arial"/>
              <w:i/>
              <w:iCs/>
              <w:sz w:val="20"/>
              <w:szCs w:val="20"/>
            </w:rPr>
          </w:rPrChange>
        </w:rPr>
        <w:t>et al.</w:t>
      </w:r>
      <w:r w:rsidRPr="00C0771F">
        <w:rPr>
          <w:rFonts w:ascii="Arial" w:hAnsi="Arial" w:cs="Arial"/>
          <w:rPrChange w:id="154" w:author="Chamberlain, Catherine" w:date="2020-11-12T14:58:00Z">
            <w:rPr>
              <w:rFonts w:ascii="Arial" w:hAnsi="Arial" w:cs="Arial"/>
              <w:sz w:val="20"/>
              <w:szCs w:val="20"/>
            </w:rPr>
          </w:rPrChange>
        </w:rPr>
        <w:t>, 2012</w:t>
      </w:r>
      <w:del w:id="155" w:author="Chamberlain, Catherine" w:date="2020-11-13T10:13:00Z">
        <w:r w:rsidRPr="00C0771F" w:rsidDel="00B75493">
          <w:rPr>
            <w:rFonts w:ascii="Arial" w:hAnsi="Arial" w:cs="Arial"/>
            <w:rPrChange w:id="156" w:author="Chamberlain, Catherine" w:date="2020-11-12T14:58:00Z">
              <w:rPr>
                <w:rFonts w:ascii="Arial" w:hAnsi="Arial" w:cs="Arial"/>
                <w:sz w:val="20"/>
                <w:szCs w:val="20"/>
              </w:rPr>
            </w:rPrChange>
          </w:rPr>
          <w:delText xml:space="preserve">; Raymond </w:delText>
        </w:r>
        <w:r w:rsidRPr="00C0771F" w:rsidDel="00B75493">
          <w:rPr>
            <w:rFonts w:ascii="Arial" w:hAnsi="Arial" w:cs="Arial"/>
            <w:i/>
            <w:iCs/>
            <w:rPrChange w:id="157" w:author="Chamberlain, Catherine" w:date="2020-11-12T14:58:00Z">
              <w:rPr>
                <w:rFonts w:ascii="Arial" w:hAnsi="Arial" w:cs="Arial"/>
                <w:i/>
                <w:iCs/>
                <w:sz w:val="20"/>
                <w:szCs w:val="20"/>
              </w:rPr>
            </w:rPrChange>
          </w:rPr>
          <w:delText>et al.</w:delText>
        </w:r>
        <w:r w:rsidRPr="00C0771F" w:rsidDel="00B75493">
          <w:rPr>
            <w:rFonts w:ascii="Arial" w:hAnsi="Arial" w:cs="Arial"/>
            <w:rPrChange w:id="158" w:author="Chamberlain, Catherine" w:date="2020-11-12T14:58:00Z">
              <w:rPr>
                <w:rFonts w:ascii="Arial" w:hAnsi="Arial" w:cs="Arial"/>
                <w:sz w:val="20"/>
                <w:szCs w:val="20"/>
              </w:rPr>
            </w:rPrChange>
          </w:rPr>
          <w:delText>, 2006</w:delText>
        </w:r>
      </w:del>
      <w:r w:rsidRPr="00C0771F">
        <w:rPr>
          <w:rFonts w:ascii="Arial" w:hAnsi="Arial" w:cs="Arial"/>
          <w:rPrChange w:id="159" w:author="Chamberlain, Catherine" w:date="2020-11-12T14:58:00Z">
            <w:rPr>
              <w:rFonts w:ascii="Arial" w:hAnsi="Arial" w:cs="Arial"/>
              <w:sz w:val="20"/>
              <w:szCs w:val="20"/>
            </w:rPr>
          </w:rPrChange>
        </w:rPr>
        <w:t xml:space="preserve">]. Thus, identifying microclimatic soil variation in gap and closed-canopy sites is essential for accurate carbon flux forecasting and, by maintaining mixed-forest growth, there is a reduction in risk from the adverse effects of global climate change. </w:t>
      </w:r>
    </w:p>
    <w:p w14:paraId="5ED7FC2A" w14:textId="77777777" w:rsidR="00874F6A" w:rsidRPr="00C0771F" w:rsidRDefault="00874F6A" w:rsidP="00C0771F">
      <w:pPr>
        <w:ind w:firstLine="300"/>
        <w:rPr>
          <w:rFonts w:ascii="Arial" w:hAnsi="Arial" w:cs="Arial"/>
          <w:rPrChange w:id="160" w:author="Chamberlain, Catherine" w:date="2020-11-12T14:58:00Z">
            <w:rPr>
              <w:rFonts w:ascii="Arial" w:hAnsi="Arial" w:cs="Arial"/>
              <w:sz w:val="20"/>
              <w:szCs w:val="20"/>
            </w:rPr>
          </w:rPrChange>
        </w:rPr>
      </w:pPr>
    </w:p>
    <w:p w14:paraId="1EF1B405" w14:textId="77777777" w:rsidR="00913202" w:rsidRPr="00C0771F" w:rsidRDefault="00913202">
      <w:pPr>
        <w:ind w:firstLine="300"/>
        <w:rPr>
          <w:rFonts w:ascii="Arial" w:hAnsi="Arial" w:cs="Arial"/>
          <w:rPrChange w:id="161" w:author="Chamberlain, Catherine" w:date="2020-11-12T14:58:00Z">
            <w:rPr>
              <w:rFonts w:ascii="Arial" w:hAnsi="Arial" w:cs="Arial"/>
              <w:sz w:val="20"/>
              <w:szCs w:val="20"/>
            </w:rPr>
          </w:rPrChange>
        </w:rPr>
      </w:pPr>
    </w:p>
    <w:p w14:paraId="3993F8B6" w14:textId="77777777" w:rsidR="00184B5A" w:rsidRPr="00072622" w:rsidRDefault="00C10683">
      <w:pPr>
        <w:rPr>
          <w:rFonts w:ascii="Arial" w:hAnsi="Arial" w:cs="Arial"/>
          <w:sz w:val="24"/>
          <w:szCs w:val="24"/>
        </w:rPr>
      </w:pPr>
      <w:r w:rsidRPr="00072622">
        <w:rPr>
          <w:rFonts w:ascii="Arial" w:hAnsi="Arial" w:cs="Arial"/>
          <w:b/>
          <w:bCs/>
          <w:sz w:val="24"/>
          <w:szCs w:val="24"/>
        </w:rPr>
        <w:t>Research Objectives:</w:t>
      </w:r>
    </w:p>
    <w:p w14:paraId="7CB9303C" w14:textId="026A773E" w:rsidR="00184B5A" w:rsidRPr="00C0771F" w:rsidRDefault="00C10683">
      <w:pPr>
        <w:rPr>
          <w:rFonts w:ascii="Arial" w:hAnsi="Arial" w:cs="Arial"/>
          <w:b/>
          <w:bCs/>
          <w:rPrChange w:id="162" w:author="Chamberlain, Catherine" w:date="2020-11-12T14:58:00Z">
            <w:rPr>
              <w:rFonts w:ascii="Arial" w:hAnsi="Arial" w:cs="Arial"/>
              <w:b/>
              <w:bCs/>
              <w:sz w:val="20"/>
              <w:szCs w:val="20"/>
            </w:rPr>
          </w:rPrChange>
        </w:rPr>
      </w:pPr>
      <w:r w:rsidRPr="00C0771F">
        <w:rPr>
          <w:rFonts w:ascii="Arial" w:hAnsi="Arial" w:cs="Arial"/>
          <w:b/>
          <w:bCs/>
          <w:rPrChange w:id="163" w:author="Chamberlain, Catherine" w:date="2020-11-12T14:58:00Z">
            <w:rPr>
              <w:rFonts w:ascii="Arial" w:hAnsi="Arial" w:cs="Arial"/>
              <w:b/>
              <w:bCs/>
              <w:sz w:val="20"/>
              <w:szCs w:val="20"/>
            </w:rPr>
          </w:rPrChange>
        </w:rPr>
        <w:t xml:space="preserve">The overall aim of </w:t>
      </w:r>
      <w:ins w:id="164" w:author="Zakiya Holmes Leggett" w:date="2020-11-12T07:29:00Z">
        <w:r w:rsidR="00BF34AF" w:rsidRPr="00C0771F">
          <w:rPr>
            <w:rFonts w:ascii="Arial" w:hAnsi="Arial" w:cs="Arial"/>
            <w:b/>
            <w:bCs/>
            <w:rPrChange w:id="165" w:author="Chamberlain, Catherine" w:date="2020-11-12T14:58:00Z">
              <w:rPr>
                <w:rFonts w:ascii="Arial" w:hAnsi="Arial" w:cs="Arial"/>
                <w:b/>
                <w:bCs/>
                <w:sz w:val="20"/>
                <w:szCs w:val="20"/>
              </w:rPr>
            </w:rPrChange>
          </w:rPr>
          <w:t>the</w:t>
        </w:r>
      </w:ins>
      <w:r w:rsidRPr="00C0771F">
        <w:rPr>
          <w:rFonts w:ascii="Arial" w:hAnsi="Arial" w:cs="Arial"/>
          <w:b/>
          <w:bCs/>
          <w:rPrChange w:id="166" w:author="Chamberlain, Catherine" w:date="2020-11-12T14:58:00Z">
            <w:rPr>
              <w:rFonts w:ascii="Arial" w:hAnsi="Arial" w:cs="Arial"/>
              <w:b/>
              <w:bCs/>
              <w:sz w:val="20"/>
              <w:szCs w:val="20"/>
            </w:rPr>
          </w:rPrChange>
        </w:rPr>
        <w:t xml:space="preserve"> proposed research is to investigate gap sites </w:t>
      </w:r>
      <w:ins w:id="167" w:author="Chamberlain, Catherine" w:date="2020-11-13T09:58:00Z">
        <w:r w:rsidR="006D134A">
          <w:rPr>
            <w:rFonts w:ascii="Arial" w:hAnsi="Arial" w:cs="Arial"/>
            <w:b/>
            <w:bCs/>
          </w:rPr>
          <w:t>of</w:t>
        </w:r>
      </w:ins>
      <w:del w:id="168" w:author="Chamberlain, Catherine" w:date="2020-11-13T09:58:00Z">
        <w:r w:rsidRPr="00C0771F" w:rsidDel="006D134A">
          <w:rPr>
            <w:rFonts w:ascii="Arial" w:hAnsi="Arial" w:cs="Arial"/>
            <w:b/>
            <w:bCs/>
            <w:rPrChange w:id="169" w:author="Chamberlain, Catherine" w:date="2020-11-12T14:58:00Z">
              <w:rPr>
                <w:rFonts w:ascii="Arial" w:hAnsi="Arial" w:cs="Arial"/>
                <w:b/>
                <w:bCs/>
                <w:sz w:val="20"/>
                <w:szCs w:val="20"/>
              </w:rPr>
            </w:rPrChange>
          </w:rPr>
          <w:delText>in</w:delText>
        </w:r>
      </w:del>
      <w:r w:rsidRPr="00C0771F">
        <w:rPr>
          <w:rFonts w:ascii="Arial" w:hAnsi="Arial" w:cs="Arial"/>
          <w:b/>
          <w:bCs/>
          <w:rPrChange w:id="170" w:author="Chamberlain, Catherine" w:date="2020-11-12T14:58:00Z">
            <w:rPr>
              <w:rFonts w:ascii="Arial" w:hAnsi="Arial" w:cs="Arial"/>
              <w:b/>
              <w:bCs/>
              <w:sz w:val="20"/>
              <w:szCs w:val="20"/>
            </w:rPr>
          </w:rPrChange>
        </w:rPr>
        <w:t xml:space="preserve"> varying size classes and compare these to closed canopy sites in the southern Appalachian Mountains</w:t>
      </w:r>
      <w:r w:rsidRPr="00C0771F">
        <w:rPr>
          <w:rFonts w:ascii="Arial" w:hAnsi="Arial" w:cs="Arial"/>
          <w:rPrChange w:id="171" w:author="Chamberlain, Catherine" w:date="2020-11-12T14:58:00Z">
            <w:rPr>
              <w:rFonts w:ascii="Arial" w:hAnsi="Arial" w:cs="Arial"/>
              <w:sz w:val="20"/>
              <w:szCs w:val="20"/>
            </w:rPr>
          </w:rPrChange>
        </w:rPr>
        <w:t xml:space="preserve"> </w:t>
      </w:r>
      <w:r w:rsidRPr="00C0771F">
        <w:rPr>
          <w:rFonts w:ascii="Arial" w:hAnsi="Arial" w:cs="Arial"/>
          <w:b/>
          <w:bCs/>
          <w:rPrChange w:id="172" w:author="Chamberlain, Catherine" w:date="2020-11-12T14:58:00Z">
            <w:rPr>
              <w:rFonts w:ascii="Arial" w:hAnsi="Arial" w:cs="Arial"/>
              <w:b/>
              <w:bCs/>
              <w:sz w:val="20"/>
              <w:szCs w:val="20"/>
            </w:rPr>
          </w:rPrChange>
        </w:rPr>
        <w:t>to assess</w:t>
      </w:r>
      <w:r w:rsidRPr="00C0771F">
        <w:rPr>
          <w:rFonts w:ascii="Arial" w:hAnsi="Arial" w:cs="Arial"/>
          <w:rPrChange w:id="173" w:author="Chamberlain, Catherine" w:date="2020-11-12T14:58:00Z">
            <w:rPr>
              <w:rFonts w:ascii="Arial" w:hAnsi="Arial" w:cs="Arial"/>
              <w:sz w:val="20"/>
              <w:szCs w:val="20"/>
            </w:rPr>
          </w:rPrChange>
        </w:rPr>
        <w:t xml:space="preserve"> (1) forest recruitment of the dominant species and report diversity and richness of shade-tolerant vs shade-intolerant species over time, (2) drought tolerance of the dominant tree species across the gap and closed canopy sites using a greenhouse and phytotron cutting experiment and (3) soil microbial community structure, variability in soil temperature, soil moisture and incident PAR of the gap sites versus the closed canopy sites </w:t>
      </w:r>
      <w:r w:rsidRPr="00C0771F">
        <w:rPr>
          <w:rFonts w:ascii="Arial" w:hAnsi="Arial" w:cs="Arial"/>
          <w:b/>
          <w:bCs/>
          <w:rPrChange w:id="174" w:author="Chamberlain, Catherine" w:date="2020-11-12T14:58:00Z">
            <w:rPr>
              <w:rFonts w:ascii="Arial" w:hAnsi="Arial" w:cs="Arial"/>
              <w:b/>
              <w:bCs/>
              <w:sz w:val="20"/>
              <w:szCs w:val="20"/>
            </w:rPr>
          </w:rPrChange>
        </w:rPr>
        <w:t>to understand and</w:t>
      </w:r>
      <w:r w:rsidRPr="00C0771F">
        <w:rPr>
          <w:rFonts w:ascii="Arial" w:hAnsi="Arial" w:cs="Arial"/>
          <w:rPrChange w:id="175" w:author="Chamberlain, Catherine" w:date="2020-11-12T14:58:00Z">
            <w:rPr>
              <w:rFonts w:ascii="Arial" w:hAnsi="Arial" w:cs="Arial"/>
              <w:sz w:val="20"/>
              <w:szCs w:val="20"/>
            </w:rPr>
          </w:rPrChange>
        </w:rPr>
        <w:t xml:space="preserve"> </w:t>
      </w:r>
      <w:r w:rsidRPr="00C0771F">
        <w:rPr>
          <w:rFonts w:ascii="Arial" w:hAnsi="Arial" w:cs="Arial"/>
          <w:b/>
          <w:bCs/>
          <w:rPrChange w:id="176" w:author="Chamberlain, Catherine" w:date="2020-11-12T14:58:00Z">
            <w:rPr>
              <w:rFonts w:ascii="Arial" w:hAnsi="Arial" w:cs="Arial"/>
              <w:b/>
              <w:bCs/>
              <w:sz w:val="20"/>
              <w:szCs w:val="20"/>
            </w:rPr>
          </w:rPrChange>
        </w:rPr>
        <w:t>predict the impacts of climate change on temperate forest resilience.</w:t>
      </w:r>
    </w:p>
    <w:p w14:paraId="677C70FF" w14:textId="77777777" w:rsidR="00913202" w:rsidRPr="00C0771F" w:rsidRDefault="00913202">
      <w:pPr>
        <w:rPr>
          <w:rFonts w:ascii="Arial" w:hAnsi="Arial" w:cs="Arial"/>
          <w:b/>
          <w:bCs/>
          <w:rPrChange w:id="177" w:author="Chamberlain, Catherine" w:date="2020-11-12T14:58:00Z">
            <w:rPr>
              <w:rFonts w:ascii="Arial" w:hAnsi="Arial" w:cs="Arial"/>
              <w:b/>
              <w:bCs/>
              <w:sz w:val="20"/>
              <w:szCs w:val="20"/>
            </w:rPr>
          </w:rPrChange>
        </w:rPr>
      </w:pPr>
    </w:p>
    <w:p w14:paraId="2C07C293" w14:textId="29A39488" w:rsidR="00184B5A" w:rsidRPr="00C0771F" w:rsidRDefault="004B6800">
      <w:pPr>
        <w:rPr>
          <w:ins w:id="178" w:author="Chamberlain, Catherine" w:date="2020-11-12T14:09:00Z"/>
          <w:rFonts w:ascii="Arial" w:hAnsi="Arial" w:cs="Arial"/>
          <w:rPrChange w:id="179" w:author="Chamberlain, Catherine" w:date="2020-11-12T14:58:00Z">
            <w:rPr>
              <w:ins w:id="180" w:author="Chamberlain, Catherine" w:date="2020-11-12T14:09:00Z"/>
              <w:rFonts w:ascii="Arial" w:hAnsi="Arial" w:cs="Arial"/>
              <w:sz w:val="20"/>
              <w:szCs w:val="20"/>
            </w:rPr>
          </w:rPrChange>
        </w:rPr>
      </w:pPr>
      <w:ins w:id="181" w:author="Chamberlain, Catherine" w:date="2020-11-12T14:08:00Z">
        <w:r w:rsidRPr="00C0771F">
          <w:rPr>
            <w:rFonts w:ascii="Arial" w:hAnsi="Arial" w:cs="Arial"/>
            <w:rPrChange w:id="182" w:author="Chamberlain, Catherine" w:date="2020-11-12T14:58:00Z">
              <w:rPr/>
            </w:rPrChange>
          </w:rPr>
          <mc:AlternateContent>
            <mc:Choice Requires="wps">
              <w:drawing>
                <wp:anchor distT="0" distB="0" distL="114300" distR="114300" simplePos="0" relativeHeight="251665408" behindDoc="0" locked="0" layoutInCell="1" allowOverlap="1" wp14:anchorId="1F5B28D9" wp14:editId="76A2D9DE">
                  <wp:simplePos x="0" y="0"/>
                  <wp:positionH relativeFrom="column">
                    <wp:posOffset>248285</wp:posOffset>
                  </wp:positionH>
                  <wp:positionV relativeFrom="paragraph">
                    <wp:posOffset>2604539</wp:posOffset>
                  </wp:positionV>
                  <wp:extent cx="2327275" cy="635"/>
                  <wp:effectExtent l="0" t="0" r="0" b="6350"/>
                  <wp:wrapSquare wrapText="bothSides"/>
                  <wp:docPr id="4" name="Text Box 4"/>
                  <wp:cNvGraphicFramePr/>
                  <a:graphic xmlns:a="http://schemas.openxmlformats.org/drawingml/2006/main">
                    <a:graphicData uri="http://schemas.microsoft.com/office/word/2010/wordprocessingShape">
                      <wps:wsp>
                        <wps:cNvSpPr txBox="1"/>
                        <wps:spPr>
                          <a:xfrm>
                            <a:off x="0" y="0"/>
                            <a:ext cx="2327275" cy="635"/>
                          </a:xfrm>
                          <a:prstGeom prst="rect">
                            <a:avLst/>
                          </a:prstGeom>
                          <a:solidFill>
                            <a:prstClr val="white"/>
                          </a:solidFill>
                          <a:ln>
                            <a:noFill/>
                          </a:ln>
                        </wps:spPr>
                        <wps:txbx>
                          <w:txbxContent>
                            <w:p w14:paraId="23006AAC" w14:textId="1E784C84" w:rsidR="00A94264" w:rsidRPr="004B6800" w:rsidRDefault="00A94264">
                              <w:pPr>
                                <w:pStyle w:val="Caption"/>
                                <w:jc w:val="both"/>
                                <w:rPr>
                                  <w:rFonts w:ascii="Arial" w:hAnsi="Arial" w:cs="Arial"/>
                                  <w:sz w:val="20"/>
                                  <w:szCs w:val="20"/>
                                </w:rPr>
                                <w:pPrChange w:id="183" w:author="Chamberlain, Catherine" w:date="2020-11-12T14:08:00Z">
                                  <w:pPr/>
                                </w:pPrChange>
                              </w:pPr>
                              <w:ins w:id="184" w:author="Chamberlain, Catherine" w:date="2020-11-12T14:08:00Z">
                                <w:r w:rsidRPr="004B6800">
                                  <w:rPr>
                                    <w:rFonts w:ascii="Arial" w:hAnsi="Arial" w:cs="Arial"/>
                                    <w:sz w:val="20"/>
                                    <w:szCs w:val="20"/>
                                    <w:rPrChange w:id="185" w:author="Chamberlain, Catherine" w:date="2020-11-12T15:01:00Z">
                                      <w:rPr/>
                                    </w:rPrChange>
                                  </w:rPr>
                                  <w:t xml:space="preserve">Figure </w:t>
                                </w:r>
                                <w:r w:rsidRPr="004B6800">
                                  <w:rPr>
                                    <w:rFonts w:ascii="Arial" w:hAnsi="Arial" w:cs="Arial"/>
                                    <w:sz w:val="20"/>
                                    <w:szCs w:val="20"/>
                                    <w:rPrChange w:id="186" w:author="Chamberlain, Catherine" w:date="2020-11-12T15:01:00Z">
                                      <w:rPr/>
                                    </w:rPrChange>
                                  </w:rPr>
                                  <w:fldChar w:fldCharType="begin"/>
                                </w:r>
                                <w:r w:rsidRPr="004B6800">
                                  <w:rPr>
                                    <w:rFonts w:ascii="Arial" w:hAnsi="Arial" w:cs="Arial"/>
                                    <w:sz w:val="20"/>
                                    <w:szCs w:val="20"/>
                                    <w:rPrChange w:id="187" w:author="Chamberlain, Catherine" w:date="2020-11-12T15:01:00Z">
                                      <w:rPr/>
                                    </w:rPrChange>
                                  </w:rPr>
                                  <w:instrText xml:space="preserve"> SEQ Figure \* ARABIC </w:instrText>
                                </w:r>
                              </w:ins>
                              <w:r w:rsidRPr="004B6800">
                                <w:rPr>
                                  <w:rFonts w:ascii="Arial" w:hAnsi="Arial" w:cs="Arial"/>
                                  <w:sz w:val="20"/>
                                  <w:szCs w:val="20"/>
                                  <w:rPrChange w:id="188" w:author="Chamberlain, Catherine" w:date="2020-11-12T15:01:00Z">
                                    <w:rPr/>
                                  </w:rPrChange>
                                </w:rPr>
                                <w:fldChar w:fldCharType="separate"/>
                              </w:r>
                              <w:ins w:id="189" w:author="Chamberlain, Catherine" w:date="2020-11-12T14:10:00Z">
                                <w:r w:rsidRPr="004B6800">
                                  <w:rPr>
                                    <w:rFonts w:ascii="Arial" w:hAnsi="Arial" w:cs="Arial"/>
                                    <w:sz w:val="20"/>
                                    <w:szCs w:val="20"/>
                                    <w:rPrChange w:id="190" w:author="Chamberlain, Catherine" w:date="2020-11-12T15:01:00Z">
                                      <w:rPr>
                                        <w:sz w:val="20"/>
                                        <w:szCs w:val="20"/>
                                      </w:rPr>
                                    </w:rPrChange>
                                  </w:rPr>
                                  <w:t>2</w:t>
                                </w:r>
                              </w:ins>
                              <w:ins w:id="191" w:author="Chamberlain, Catherine" w:date="2020-11-12T14:08:00Z">
                                <w:r w:rsidRPr="004B6800">
                                  <w:rPr>
                                    <w:rFonts w:ascii="Arial" w:hAnsi="Arial" w:cs="Arial"/>
                                    <w:sz w:val="20"/>
                                    <w:szCs w:val="20"/>
                                    <w:rPrChange w:id="192" w:author="Chamberlain, Catherine" w:date="2020-11-12T15:01:00Z">
                                      <w:rPr/>
                                    </w:rPrChange>
                                  </w:rPr>
                                  <w:fldChar w:fldCharType="end"/>
                                </w:r>
                                <w:r w:rsidRPr="004B6800">
                                  <w:rPr>
                                    <w:rFonts w:ascii="Arial" w:hAnsi="Arial" w:cs="Arial"/>
                                    <w:sz w:val="20"/>
                                    <w:szCs w:val="20"/>
                                    <w:rPrChange w:id="193" w:author="Chamberlain, Catherine" w:date="2020-11-12T15:01:00Z">
                                      <w:rPr/>
                                    </w:rPrChange>
                                  </w:rPr>
                                  <w:t>: Phylogenetic tree of the focal tree species to be used in the proposed research plan.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5B28D9" id="Text Box 4" o:spid="_x0000_s1027" type="#_x0000_t202" style="position:absolute;left:0;text-align:left;margin-left:19.55pt;margin-top:205.1pt;width:183.2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" stroked="f">
                  <v:textbox style="mso-fit-shape-to-text:t" inset="0,0,0,0">
                    <w:txbxContent>
                      <w:p w14:paraId="23006AAC" w14:textId="1E784C84" w:rsidR="00A94264" w:rsidRPr="004B6800" w:rsidRDefault="00A94264" w:rsidP="00A94264">
                        <w:pPr>
                          <w:pStyle w:val="Caption"/>
                          <w:jc w:val="both"/>
                          <w:rPr>
                            <w:rFonts w:ascii="Arial" w:hAnsi="Arial" w:cs="Arial"/>
                            <w:sz w:val="20"/>
                            <w:szCs w:val="20"/>
                          </w:rPr>
                          <w:pPrChange w:id="176" w:author="Chamberlain, Catherine" w:date="2020-11-12T14:08:00Z">
                            <w:pPr/>
                          </w:pPrChange>
                        </w:pPr>
                        <w:ins w:id="177" w:author="Chamberlain, Catherine" w:date="2020-11-12T14:08:00Z">
                          <w:r w:rsidRPr="004B6800">
                            <w:rPr>
                              <w:rFonts w:ascii="Arial" w:hAnsi="Arial" w:cs="Arial"/>
                              <w:sz w:val="20"/>
                              <w:szCs w:val="20"/>
                              <w:rPrChange w:id="178" w:author="Chamberlain, Catherine" w:date="2020-11-12T15:01:00Z">
                                <w:rPr/>
                              </w:rPrChange>
                            </w:rPr>
                            <w:t xml:space="preserve">Figure </w:t>
                          </w:r>
                          <w:r w:rsidRPr="004B6800">
                            <w:rPr>
                              <w:rFonts w:ascii="Arial" w:hAnsi="Arial" w:cs="Arial"/>
                              <w:sz w:val="20"/>
                              <w:szCs w:val="20"/>
                              <w:rPrChange w:id="179" w:author="Chamberlain, Catherine" w:date="2020-11-12T15:01:00Z">
                                <w:rPr/>
                              </w:rPrChange>
                            </w:rPr>
                            <w:fldChar w:fldCharType="begin"/>
                          </w:r>
                          <w:r w:rsidRPr="004B6800">
                            <w:rPr>
                              <w:rFonts w:ascii="Arial" w:hAnsi="Arial" w:cs="Arial"/>
                              <w:sz w:val="20"/>
                              <w:szCs w:val="20"/>
                              <w:rPrChange w:id="180" w:author="Chamberlain, Catherine" w:date="2020-11-12T15:01:00Z">
                                <w:rPr/>
                              </w:rPrChange>
                            </w:rPr>
                            <w:instrText xml:space="preserve"> SEQ Figure \* ARABIC </w:instrText>
                          </w:r>
                        </w:ins>
                        <w:r w:rsidRPr="004B6800">
                          <w:rPr>
                            <w:rFonts w:ascii="Arial" w:hAnsi="Arial" w:cs="Arial"/>
                            <w:sz w:val="20"/>
                            <w:szCs w:val="20"/>
                            <w:rPrChange w:id="181" w:author="Chamberlain, Catherine" w:date="2020-11-12T15:01:00Z">
                              <w:rPr/>
                            </w:rPrChange>
                          </w:rPr>
                          <w:fldChar w:fldCharType="separate"/>
                        </w:r>
                        <w:ins w:id="182" w:author="Chamberlain, Catherine" w:date="2020-11-12T14:10:00Z">
                          <w:r w:rsidRPr="004B6800">
                            <w:rPr>
                              <w:rFonts w:ascii="Arial" w:hAnsi="Arial" w:cs="Arial"/>
                              <w:sz w:val="20"/>
                              <w:szCs w:val="20"/>
                              <w:rPrChange w:id="183" w:author="Chamberlain, Catherine" w:date="2020-11-12T15:01:00Z">
                                <w:rPr>
                                  <w:sz w:val="20"/>
                                  <w:szCs w:val="20"/>
                                </w:rPr>
                              </w:rPrChange>
                            </w:rPr>
                            <w:t>2</w:t>
                          </w:r>
                        </w:ins>
                        <w:ins w:id="184" w:author="Chamberlain, Catherine" w:date="2020-11-12T14:08:00Z">
                          <w:r w:rsidRPr="004B6800">
                            <w:rPr>
                              <w:rFonts w:ascii="Arial" w:hAnsi="Arial" w:cs="Arial"/>
                              <w:sz w:val="20"/>
                              <w:szCs w:val="20"/>
                              <w:rPrChange w:id="185" w:author="Chamberlain, Catherine" w:date="2020-11-12T15:01:00Z">
                                <w:rPr/>
                              </w:rPrChange>
                            </w:rPr>
                            <w:fldChar w:fldCharType="end"/>
                          </w:r>
                          <w:r w:rsidRPr="004B6800">
                            <w:rPr>
                              <w:rFonts w:ascii="Arial" w:hAnsi="Arial" w:cs="Arial"/>
                              <w:sz w:val="20"/>
                              <w:szCs w:val="20"/>
                              <w:rPrChange w:id="186" w:author="Chamberlain, Catherine" w:date="2020-11-12T15:01:00Z">
                                <w:rPr/>
                              </w:rPrChange>
                            </w:rPr>
                            <w:t>: Phylogenetic tree of the focal tree species to be used in the proposed research</w:t>
                          </w:r>
                          <w:r w:rsidRPr="004B6800">
                            <w:rPr>
                              <w:rFonts w:ascii="Arial" w:hAnsi="Arial" w:cs="Arial"/>
                              <w:sz w:val="20"/>
                              <w:szCs w:val="20"/>
                              <w:rPrChange w:id="187" w:author="Chamberlain, Catherine" w:date="2020-11-12T15:01:00Z">
                                <w:rPr/>
                              </w:rPrChange>
                            </w:rPr>
                            <w:t xml:space="preserve"> plan</w:t>
                          </w:r>
                          <w:r w:rsidRPr="004B6800">
                            <w:rPr>
                              <w:rFonts w:ascii="Arial" w:hAnsi="Arial" w:cs="Arial"/>
                              <w:sz w:val="20"/>
                              <w:szCs w:val="20"/>
                              <w:rPrChange w:id="188" w:author="Chamberlain, Catherine" w:date="2020-11-12T15:01:00Z">
                                <w:rPr/>
                              </w:rPrChange>
                            </w:rPr>
                            <w:t>.</w:t>
                          </w:r>
                        </w:ins>
                      </w:p>
                    </w:txbxContent>
                  </v:textbox>
                  <w10:wrap type="square"/>
                </v:shape>
              </w:pict>
            </mc:Fallback>
          </mc:AlternateContent>
        </w:r>
      </w:ins>
      <w:r w:rsidRPr="00C0771F">
        <w:rPr>
          <w:rFonts w:ascii="Arial" w:hAnsi="Arial" w:cs="Arial"/>
          <w:rPrChange w:id="194" w:author="Chamberlain, Catherine" w:date="2020-11-12T14:58:00Z">
            <w:rPr>
              <w:rFonts w:ascii="Arial" w:hAnsi="Arial" w:cs="Arial"/>
              <w:sz w:val="20"/>
              <w:szCs w:val="20"/>
            </w:rPr>
          </w:rPrChange>
        </w:rPr>
        <w:drawing>
          <wp:anchor distT="0" distB="0" distL="114300" distR="114300" simplePos="0" relativeHeight="251659264" behindDoc="0" locked="0" layoutInCell="1" allowOverlap="1" wp14:anchorId="597670BD" wp14:editId="46DC77E2">
            <wp:simplePos x="0" y="0"/>
            <wp:positionH relativeFrom="column">
              <wp:posOffset>80645</wp:posOffset>
            </wp:positionH>
            <wp:positionV relativeFrom="paragraph">
              <wp:posOffset>693131</wp:posOffset>
            </wp:positionV>
            <wp:extent cx="2494915" cy="19113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2"/>
                    <a:srcRect l="20878" t="25217" r="23164" b="31876"/>
                    <a:stretch/>
                  </pic:blipFill>
                  <pic:spPr bwMode="auto">
                    <a:xfrm>
                      <a:off x="0" y="0"/>
                      <a:ext cx="2494915" cy="1911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Start w:id="195"/>
      <w:commentRangeEnd w:id="195"/>
      <w:r w:rsidR="00BF34AF" w:rsidRPr="00C0771F">
        <w:rPr>
          <w:rStyle w:val="CommentReference"/>
          <w:rFonts w:ascii="Arial" w:hAnsi="Arial" w:cs="Arial"/>
          <w:sz w:val="22"/>
          <w:szCs w:val="22"/>
          <w:rPrChange w:id="196" w:author="Chamberlain, Catherine" w:date="2020-11-12T14:58:00Z">
            <w:rPr>
              <w:rStyle w:val="CommentReference"/>
            </w:rPr>
          </w:rPrChange>
        </w:rPr>
        <w:commentReference w:id="195"/>
      </w:r>
      <w:r w:rsidR="00C10683" w:rsidRPr="00C0771F">
        <w:rPr>
          <w:rFonts w:ascii="Arial" w:hAnsi="Arial" w:cs="Arial"/>
          <w:b/>
          <w:bCs/>
          <w:rPrChange w:id="197" w:author="Chamberlain, Catherine" w:date="2020-11-12T14:58:00Z">
            <w:rPr>
              <w:rFonts w:ascii="Arial" w:hAnsi="Arial" w:cs="Arial"/>
              <w:b/>
              <w:bCs/>
              <w:sz w:val="20"/>
              <w:szCs w:val="20"/>
            </w:rPr>
          </w:rPrChange>
        </w:rPr>
        <w:t>Hypothesis 1: The effects of gap size and location will impact species composition, recruitment and phenology.</w:t>
      </w:r>
      <w:r w:rsidR="00C10683" w:rsidRPr="00C0771F">
        <w:rPr>
          <w:rFonts w:ascii="Arial" w:hAnsi="Arial" w:cs="Arial"/>
          <w:rPrChange w:id="198" w:author="Chamberlain, Catherine" w:date="2020-11-12T14:58:00Z">
            <w:rPr>
              <w:rFonts w:ascii="Arial" w:hAnsi="Arial" w:cs="Arial"/>
              <w:sz w:val="20"/>
              <w:szCs w:val="20"/>
            </w:rPr>
          </w:rPrChange>
        </w:rPr>
        <w:t xml:space="preserve"> Using various gap types in comparison to closed-canopy forested sites in the southern Appalachian Mountains </w:t>
      </w:r>
      <w:del w:id="199" w:author="Chamberlain, Catherine" w:date="2020-11-12T15:04:00Z">
        <w:r w:rsidR="00C10683" w:rsidRPr="00C0771F" w:rsidDel="00DB4AD9">
          <w:rPr>
            <w:rFonts w:ascii="Arial" w:hAnsi="Arial" w:cs="Arial"/>
            <w:rPrChange w:id="200" w:author="Chamberlain, Catherine" w:date="2020-11-12T14:58:00Z">
              <w:rPr>
                <w:rFonts w:ascii="Arial" w:hAnsi="Arial" w:cs="Arial"/>
                <w:sz w:val="20"/>
                <w:szCs w:val="20"/>
              </w:rPr>
            </w:rPrChange>
          </w:rPr>
          <w:delText xml:space="preserve">we </w:delText>
        </w:r>
      </w:del>
      <w:ins w:id="201" w:author="Chamberlain, Catherine" w:date="2020-11-12T15:04:00Z">
        <w:r w:rsidR="00DB4AD9">
          <w:rPr>
            <w:rFonts w:ascii="Arial" w:hAnsi="Arial" w:cs="Arial"/>
          </w:rPr>
          <w:t>I</w:t>
        </w:r>
        <w:r w:rsidR="00DB4AD9" w:rsidRPr="00C0771F">
          <w:rPr>
            <w:rFonts w:ascii="Arial" w:hAnsi="Arial" w:cs="Arial"/>
            <w:rPrChange w:id="202" w:author="Chamberlain, Catherine" w:date="2020-11-12T14:58:00Z">
              <w:rPr>
                <w:rFonts w:ascii="Arial" w:hAnsi="Arial" w:cs="Arial"/>
                <w:sz w:val="20"/>
                <w:szCs w:val="20"/>
              </w:rPr>
            </w:rPrChange>
          </w:rPr>
          <w:t xml:space="preserve"> </w:t>
        </w:r>
      </w:ins>
      <w:r w:rsidR="00C10683" w:rsidRPr="00C0771F">
        <w:rPr>
          <w:rFonts w:ascii="Arial" w:hAnsi="Arial" w:cs="Arial"/>
          <w:rPrChange w:id="203" w:author="Chamberlain, Catherine" w:date="2020-11-12T14:58:00Z">
            <w:rPr>
              <w:rFonts w:ascii="Arial" w:hAnsi="Arial" w:cs="Arial"/>
              <w:sz w:val="20"/>
              <w:szCs w:val="20"/>
            </w:rPr>
          </w:rPrChange>
        </w:rPr>
        <w:t>will examine 10 different woody plant tree and shrub species—with overlapping phylogenies</w:t>
      </w:r>
      <w:ins w:id="204" w:author="Chamberlain, Catherine" w:date="2020-11-12T14:07:00Z">
        <w:r w:rsidR="00A94264" w:rsidRPr="00C0771F">
          <w:rPr>
            <w:rFonts w:ascii="Arial" w:hAnsi="Arial" w:cs="Arial"/>
            <w:rPrChange w:id="205" w:author="Chamberlain, Catherine" w:date="2020-11-12T14:58:00Z">
              <w:rPr>
                <w:rFonts w:ascii="Arial" w:hAnsi="Arial" w:cs="Arial"/>
                <w:sz w:val="20"/>
                <w:szCs w:val="20"/>
              </w:rPr>
            </w:rPrChange>
          </w:rPr>
          <w:t xml:space="preserve"> (Figure 2)</w:t>
        </w:r>
      </w:ins>
      <w:r w:rsidR="00C10683" w:rsidRPr="00C0771F">
        <w:rPr>
          <w:rFonts w:ascii="Arial" w:hAnsi="Arial" w:cs="Arial"/>
          <w:rPrChange w:id="206" w:author="Chamberlain, Catherine" w:date="2020-11-12T14:58:00Z">
            <w:rPr>
              <w:rFonts w:ascii="Arial" w:hAnsi="Arial" w:cs="Arial"/>
              <w:sz w:val="20"/>
              <w:szCs w:val="20"/>
            </w:rPr>
          </w:rPrChange>
        </w:rPr>
        <w:t xml:space="preserve">—with </w:t>
      </w:r>
      <w:ins w:id="207" w:author="Chamberlain, Catherine" w:date="2020-11-13T10:00:00Z">
        <w:r w:rsidR="006D134A">
          <w:rPr>
            <w:rFonts w:ascii="Arial" w:hAnsi="Arial" w:cs="Arial"/>
          </w:rPr>
          <w:t>24</w:t>
        </w:r>
      </w:ins>
      <w:del w:id="208" w:author="Chamberlain, Catherine" w:date="2020-11-13T10:00:00Z">
        <w:r w:rsidR="00C10683" w:rsidRPr="00C0771F" w:rsidDel="006D134A">
          <w:rPr>
            <w:rFonts w:ascii="Arial" w:hAnsi="Arial" w:cs="Arial"/>
            <w:rPrChange w:id="209" w:author="Chamberlain, Catherine" w:date="2020-11-12T14:58:00Z">
              <w:rPr>
                <w:rFonts w:ascii="Arial" w:hAnsi="Arial" w:cs="Arial"/>
                <w:sz w:val="20"/>
                <w:szCs w:val="20"/>
              </w:rPr>
            </w:rPrChange>
          </w:rPr>
          <w:delText>8</w:delText>
        </w:r>
      </w:del>
      <w:r w:rsidR="00C10683" w:rsidRPr="00C0771F">
        <w:rPr>
          <w:rFonts w:ascii="Arial" w:hAnsi="Arial" w:cs="Arial"/>
          <w:rPrChange w:id="210" w:author="Chamberlain, Catherine" w:date="2020-11-12T14:58:00Z">
            <w:rPr>
              <w:rFonts w:ascii="Arial" w:hAnsi="Arial" w:cs="Arial"/>
              <w:sz w:val="20"/>
              <w:szCs w:val="20"/>
            </w:rPr>
          </w:rPrChange>
        </w:rPr>
        <w:t xml:space="preserve"> individuals per species: </w:t>
      </w:r>
      <w:r w:rsidR="00C10683" w:rsidRPr="00C0771F">
        <w:rPr>
          <w:rFonts w:ascii="Arial" w:hAnsi="Arial" w:cs="Arial"/>
          <w:i/>
          <w:iCs/>
          <w:rPrChange w:id="211" w:author="Chamberlain, Catherine" w:date="2020-11-12T14:58:00Z">
            <w:rPr>
              <w:rFonts w:ascii="Arial" w:hAnsi="Arial" w:cs="Arial"/>
              <w:i/>
              <w:iCs/>
              <w:sz w:val="20"/>
              <w:szCs w:val="20"/>
            </w:rPr>
          </w:rPrChange>
        </w:rPr>
        <w:t>Acer rubrum</w:t>
      </w:r>
      <w:r w:rsidR="00C10683" w:rsidRPr="00C0771F">
        <w:rPr>
          <w:rFonts w:ascii="Arial" w:hAnsi="Arial" w:cs="Arial"/>
          <w:rPrChange w:id="212" w:author="Chamberlain, Catherine" w:date="2020-11-12T14:58:00Z">
            <w:rPr>
              <w:rFonts w:ascii="Arial" w:hAnsi="Arial" w:cs="Arial"/>
              <w:sz w:val="20"/>
              <w:szCs w:val="20"/>
            </w:rPr>
          </w:rPrChange>
        </w:rPr>
        <w:t xml:space="preserve">, </w:t>
      </w:r>
      <w:r w:rsidR="00C10683" w:rsidRPr="00C0771F">
        <w:rPr>
          <w:rFonts w:ascii="Arial" w:hAnsi="Arial" w:cs="Arial"/>
          <w:i/>
          <w:iCs/>
          <w:rPrChange w:id="213" w:author="Chamberlain, Catherine" w:date="2020-11-12T14:58:00Z">
            <w:rPr>
              <w:rFonts w:ascii="Arial" w:hAnsi="Arial" w:cs="Arial"/>
              <w:i/>
              <w:iCs/>
              <w:sz w:val="20"/>
              <w:szCs w:val="20"/>
            </w:rPr>
          </w:rPrChange>
        </w:rPr>
        <w:t>Acer saccharum</w:t>
      </w:r>
      <w:r w:rsidR="00C10683" w:rsidRPr="00C0771F">
        <w:rPr>
          <w:rFonts w:ascii="Arial" w:hAnsi="Arial" w:cs="Arial"/>
          <w:rPrChange w:id="214" w:author="Chamberlain, Catherine" w:date="2020-11-12T14:58:00Z">
            <w:rPr>
              <w:rFonts w:ascii="Arial" w:hAnsi="Arial" w:cs="Arial"/>
              <w:sz w:val="20"/>
              <w:szCs w:val="20"/>
            </w:rPr>
          </w:rPrChange>
        </w:rPr>
        <w:t xml:space="preserve">, </w:t>
      </w:r>
      <w:r w:rsidR="00C10683" w:rsidRPr="00C0771F">
        <w:rPr>
          <w:rFonts w:ascii="Arial" w:hAnsi="Arial" w:cs="Arial"/>
          <w:i/>
          <w:iCs/>
          <w:rPrChange w:id="215" w:author="Chamberlain, Catherine" w:date="2020-11-12T14:58:00Z">
            <w:rPr>
              <w:rFonts w:ascii="Arial" w:hAnsi="Arial" w:cs="Arial"/>
              <w:i/>
              <w:iCs/>
              <w:sz w:val="20"/>
              <w:szCs w:val="20"/>
            </w:rPr>
          </w:rPrChange>
        </w:rPr>
        <w:t>Betula nigra</w:t>
      </w:r>
      <w:r w:rsidR="00C10683" w:rsidRPr="00C0771F">
        <w:rPr>
          <w:rFonts w:ascii="Arial" w:hAnsi="Arial" w:cs="Arial"/>
          <w:rPrChange w:id="216" w:author="Chamberlain, Catherine" w:date="2020-11-12T14:58:00Z">
            <w:rPr>
              <w:rFonts w:ascii="Arial" w:hAnsi="Arial" w:cs="Arial"/>
              <w:sz w:val="20"/>
              <w:szCs w:val="20"/>
            </w:rPr>
          </w:rPrChange>
        </w:rPr>
        <w:t xml:space="preserve">, </w:t>
      </w:r>
      <w:r w:rsidR="00C10683" w:rsidRPr="00C0771F">
        <w:rPr>
          <w:rFonts w:ascii="Arial" w:hAnsi="Arial" w:cs="Arial"/>
          <w:i/>
          <w:iCs/>
          <w:rPrChange w:id="217" w:author="Chamberlain, Catherine" w:date="2020-11-12T14:58:00Z">
            <w:rPr>
              <w:rFonts w:ascii="Arial" w:hAnsi="Arial" w:cs="Arial"/>
              <w:i/>
              <w:iCs/>
              <w:sz w:val="20"/>
              <w:szCs w:val="20"/>
            </w:rPr>
          </w:rPrChange>
        </w:rPr>
        <w:t>Corylus cornuta</w:t>
      </w:r>
      <w:r w:rsidR="00C10683" w:rsidRPr="00C0771F">
        <w:rPr>
          <w:rFonts w:ascii="Arial" w:hAnsi="Arial" w:cs="Arial"/>
          <w:rPrChange w:id="218" w:author="Chamberlain, Catherine" w:date="2020-11-12T14:58:00Z">
            <w:rPr>
              <w:rFonts w:ascii="Arial" w:hAnsi="Arial" w:cs="Arial"/>
              <w:sz w:val="20"/>
              <w:szCs w:val="20"/>
            </w:rPr>
          </w:rPrChange>
        </w:rPr>
        <w:t xml:space="preserve">, </w:t>
      </w:r>
      <w:r w:rsidR="00C10683" w:rsidRPr="00C0771F">
        <w:rPr>
          <w:rFonts w:ascii="Arial" w:hAnsi="Arial" w:cs="Arial"/>
          <w:i/>
          <w:iCs/>
          <w:rPrChange w:id="219" w:author="Chamberlain, Catherine" w:date="2020-11-12T14:58:00Z">
            <w:rPr>
              <w:rFonts w:ascii="Arial" w:hAnsi="Arial" w:cs="Arial"/>
              <w:i/>
              <w:iCs/>
              <w:sz w:val="20"/>
              <w:szCs w:val="20"/>
            </w:rPr>
          </w:rPrChange>
        </w:rPr>
        <w:t>Carpinus caroliniana</w:t>
      </w:r>
      <w:r w:rsidR="00C10683" w:rsidRPr="00C0771F">
        <w:rPr>
          <w:rFonts w:ascii="Arial" w:hAnsi="Arial" w:cs="Arial"/>
          <w:rPrChange w:id="220" w:author="Chamberlain, Catherine" w:date="2020-11-12T14:58:00Z">
            <w:rPr>
              <w:rFonts w:ascii="Arial" w:hAnsi="Arial" w:cs="Arial"/>
              <w:sz w:val="20"/>
              <w:szCs w:val="20"/>
            </w:rPr>
          </w:rPrChange>
        </w:rPr>
        <w:t xml:space="preserve">, </w:t>
      </w:r>
      <w:r w:rsidR="00C10683" w:rsidRPr="00C0771F">
        <w:rPr>
          <w:rFonts w:ascii="Arial" w:hAnsi="Arial" w:cs="Arial"/>
          <w:i/>
          <w:iCs/>
          <w:rPrChange w:id="221" w:author="Chamberlain, Catherine" w:date="2020-11-12T14:58:00Z">
            <w:rPr>
              <w:rFonts w:ascii="Arial" w:hAnsi="Arial" w:cs="Arial"/>
              <w:i/>
              <w:iCs/>
              <w:sz w:val="20"/>
              <w:szCs w:val="20"/>
            </w:rPr>
          </w:rPrChange>
        </w:rPr>
        <w:t>Fagus grandifolia</w:t>
      </w:r>
      <w:r w:rsidR="00C10683" w:rsidRPr="00C0771F">
        <w:rPr>
          <w:rFonts w:ascii="Arial" w:hAnsi="Arial" w:cs="Arial"/>
          <w:rPrChange w:id="222" w:author="Chamberlain, Catherine" w:date="2020-11-12T14:58:00Z">
            <w:rPr>
              <w:rFonts w:ascii="Arial" w:hAnsi="Arial" w:cs="Arial"/>
              <w:sz w:val="20"/>
              <w:szCs w:val="20"/>
            </w:rPr>
          </w:rPrChange>
        </w:rPr>
        <w:t xml:space="preserve">, </w:t>
      </w:r>
      <w:r w:rsidR="00C10683" w:rsidRPr="00C0771F">
        <w:rPr>
          <w:rFonts w:ascii="Arial" w:hAnsi="Arial" w:cs="Arial"/>
          <w:i/>
          <w:iCs/>
          <w:rPrChange w:id="223" w:author="Chamberlain, Catherine" w:date="2020-11-12T14:58:00Z">
            <w:rPr>
              <w:rFonts w:ascii="Arial" w:hAnsi="Arial" w:cs="Arial"/>
              <w:i/>
              <w:iCs/>
              <w:sz w:val="20"/>
              <w:szCs w:val="20"/>
            </w:rPr>
          </w:rPrChange>
        </w:rPr>
        <w:t>Hammamelis virginiana</w:t>
      </w:r>
      <w:r w:rsidR="00C10683" w:rsidRPr="00C0771F">
        <w:rPr>
          <w:rFonts w:ascii="Arial" w:hAnsi="Arial" w:cs="Arial"/>
          <w:rPrChange w:id="224" w:author="Chamberlain, Catherine" w:date="2020-11-12T14:58:00Z">
            <w:rPr>
              <w:rFonts w:ascii="Arial" w:hAnsi="Arial" w:cs="Arial"/>
              <w:sz w:val="20"/>
              <w:szCs w:val="20"/>
            </w:rPr>
          </w:rPrChange>
        </w:rPr>
        <w:t xml:space="preserve">, </w:t>
      </w:r>
      <w:r w:rsidR="00C10683" w:rsidRPr="00C0771F">
        <w:rPr>
          <w:rFonts w:ascii="Arial" w:hAnsi="Arial" w:cs="Arial"/>
          <w:i/>
          <w:iCs/>
          <w:rPrChange w:id="225" w:author="Chamberlain, Catherine" w:date="2020-11-12T14:58:00Z">
            <w:rPr>
              <w:rFonts w:ascii="Arial" w:hAnsi="Arial" w:cs="Arial"/>
              <w:i/>
              <w:iCs/>
              <w:sz w:val="20"/>
              <w:szCs w:val="20"/>
            </w:rPr>
          </w:rPrChange>
        </w:rPr>
        <w:t>Quercus alba</w:t>
      </w:r>
      <w:r w:rsidR="00C10683" w:rsidRPr="00C0771F">
        <w:rPr>
          <w:rFonts w:ascii="Arial" w:hAnsi="Arial" w:cs="Arial"/>
          <w:rPrChange w:id="226" w:author="Chamberlain, Catherine" w:date="2020-11-12T14:58:00Z">
            <w:rPr>
              <w:rFonts w:ascii="Arial" w:hAnsi="Arial" w:cs="Arial"/>
              <w:sz w:val="20"/>
              <w:szCs w:val="20"/>
            </w:rPr>
          </w:rPrChange>
        </w:rPr>
        <w:t xml:space="preserve">, </w:t>
      </w:r>
      <w:r w:rsidR="00C10683" w:rsidRPr="00C0771F">
        <w:rPr>
          <w:rFonts w:ascii="Arial" w:hAnsi="Arial" w:cs="Arial"/>
          <w:i/>
          <w:iCs/>
          <w:rPrChange w:id="227" w:author="Chamberlain, Catherine" w:date="2020-11-12T14:58:00Z">
            <w:rPr>
              <w:rFonts w:ascii="Arial" w:hAnsi="Arial" w:cs="Arial"/>
              <w:i/>
              <w:iCs/>
              <w:sz w:val="20"/>
              <w:szCs w:val="20"/>
            </w:rPr>
          </w:rPrChange>
        </w:rPr>
        <w:t>Quercus montana</w:t>
      </w:r>
      <w:r w:rsidR="00C10683" w:rsidRPr="00C0771F">
        <w:rPr>
          <w:rFonts w:ascii="Arial" w:hAnsi="Arial" w:cs="Arial"/>
          <w:rPrChange w:id="228" w:author="Chamberlain, Catherine" w:date="2020-11-12T14:58:00Z">
            <w:rPr>
              <w:rFonts w:ascii="Arial" w:hAnsi="Arial" w:cs="Arial"/>
              <w:sz w:val="20"/>
              <w:szCs w:val="20"/>
            </w:rPr>
          </w:rPrChange>
        </w:rPr>
        <w:t xml:space="preserve"> and </w:t>
      </w:r>
      <w:r w:rsidR="00C10683" w:rsidRPr="00C0771F">
        <w:rPr>
          <w:rFonts w:ascii="Arial" w:hAnsi="Arial" w:cs="Arial"/>
          <w:i/>
          <w:iCs/>
          <w:rPrChange w:id="229" w:author="Chamberlain, Catherine" w:date="2020-11-12T14:58:00Z">
            <w:rPr>
              <w:rFonts w:ascii="Arial" w:hAnsi="Arial" w:cs="Arial"/>
              <w:i/>
              <w:iCs/>
              <w:sz w:val="20"/>
              <w:szCs w:val="20"/>
            </w:rPr>
          </w:rPrChange>
        </w:rPr>
        <w:t>Quercus rubra</w:t>
      </w:r>
      <w:r w:rsidR="00C10683" w:rsidRPr="00C0771F">
        <w:rPr>
          <w:rFonts w:ascii="Arial" w:hAnsi="Arial" w:cs="Arial"/>
          <w:rPrChange w:id="230" w:author="Chamberlain, Catherine" w:date="2020-11-12T14:58:00Z">
            <w:rPr>
              <w:rFonts w:ascii="Arial" w:hAnsi="Arial" w:cs="Arial"/>
              <w:sz w:val="20"/>
              <w:szCs w:val="20"/>
            </w:rPr>
          </w:rPrChange>
        </w:rPr>
        <w:t xml:space="preserve">. For each individual, </w:t>
      </w:r>
      <w:del w:id="231" w:author="Chamberlain, Catherine" w:date="2020-11-12T15:04:00Z">
        <w:r w:rsidR="00C10683" w:rsidRPr="00C0771F" w:rsidDel="00DB4AD9">
          <w:rPr>
            <w:rFonts w:ascii="Arial" w:hAnsi="Arial" w:cs="Arial"/>
            <w:rPrChange w:id="232" w:author="Chamberlain, Catherine" w:date="2020-11-12T14:58:00Z">
              <w:rPr>
                <w:rFonts w:ascii="Arial" w:hAnsi="Arial" w:cs="Arial"/>
                <w:sz w:val="20"/>
                <w:szCs w:val="20"/>
              </w:rPr>
            </w:rPrChange>
          </w:rPr>
          <w:delText xml:space="preserve">we </w:delText>
        </w:r>
      </w:del>
      <w:ins w:id="233" w:author="Chamberlain, Catherine" w:date="2020-11-12T15:04:00Z">
        <w:r w:rsidR="00DB4AD9">
          <w:rPr>
            <w:rFonts w:ascii="Arial" w:hAnsi="Arial" w:cs="Arial"/>
          </w:rPr>
          <w:t>I</w:t>
        </w:r>
        <w:r w:rsidR="00DB4AD9" w:rsidRPr="00C0771F">
          <w:rPr>
            <w:rFonts w:ascii="Arial" w:hAnsi="Arial" w:cs="Arial"/>
            <w:rPrChange w:id="234" w:author="Chamberlain, Catherine" w:date="2020-11-12T14:58:00Z">
              <w:rPr>
                <w:rFonts w:ascii="Arial" w:hAnsi="Arial" w:cs="Arial"/>
                <w:sz w:val="20"/>
                <w:szCs w:val="20"/>
              </w:rPr>
            </w:rPrChange>
          </w:rPr>
          <w:t xml:space="preserve"> </w:t>
        </w:r>
      </w:ins>
      <w:r w:rsidR="00C10683" w:rsidRPr="00C0771F">
        <w:rPr>
          <w:rFonts w:ascii="Arial" w:hAnsi="Arial" w:cs="Arial"/>
          <w:rPrChange w:id="235" w:author="Chamberlain, Catherine" w:date="2020-11-12T14:58:00Z">
            <w:rPr>
              <w:rFonts w:ascii="Arial" w:hAnsi="Arial" w:cs="Arial"/>
              <w:sz w:val="20"/>
              <w:szCs w:val="20"/>
            </w:rPr>
          </w:rPrChange>
        </w:rPr>
        <w:t xml:space="preserve">will measure a radius of 5m around each tree and record all species present within that circle. With this experiment </w:t>
      </w:r>
      <w:del w:id="236" w:author="Chamberlain, Catherine" w:date="2020-11-12T15:04:00Z">
        <w:r w:rsidR="00C10683" w:rsidRPr="00C0771F" w:rsidDel="00DB4AD9">
          <w:rPr>
            <w:rFonts w:ascii="Arial" w:hAnsi="Arial" w:cs="Arial"/>
            <w:rPrChange w:id="237" w:author="Chamberlain, Catherine" w:date="2020-11-12T14:58:00Z">
              <w:rPr>
                <w:rFonts w:ascii="Arial" w:hAnsi="Arial" w:cs="Arial"/>
                <w:sz w:val="20"/>
                <w:szCs w:val="20"/>
              </w:rPr>
            </w:rPrChange>
          </w:rPr>
          <w:delText xml:space="preserve">we </w:delText>
        </w:r>
      </w:del>
      <w:ins w:id="238" w:author="Chamberlain, Catherine" w:date="2020-11-12T15:04:00Z">
        <w:r w:rsidR="00DB4AD9">
          <w:rPr>
            <w:rFonts w:ascii="Arial" w:hAnsi="Arial" w:cs="Arial"/>
          </w:rPr>
          <w:t>I</w:t>
        </w:r>
        <w:r w:rsidR="00DB4AD9" w:rsidRPr="00C0771F">
          <w:rPr>
            <w:rFonts w:ascii="Arial" w:hAnsi="Arial" w:cs="Arial"/>
            <w:rPrChange w:id="239" w:author="Chamberlain, Catherine" w:date="2020-11-12T14:58:00Z">
              <w:rPr>
                <w:rFonts w:ascii="Arial" w:hAnsi="Arial" w:cs="Arial"/>
                <w:sz w:val="20"/>
                <w:szCs w:val="20"/>
              </w:rPr>
            </w:rPrChange>
          </w:rPr>
          <w:t xml:space="preserve"> </w:t>
        </w:r>
      </w:ins>
      <w:r w:rsidR="00C10683" w:rsidRPr="00C0771F">
        <w:rPr>
          <w:rFonts w:ascii="Arial" w:hAnsi="Arial" w:cs="Arial"/>
          <w:rPrChange w:id="240" w:author="Chamberlain, Catherine" w:date="2020-11-12T14:58:00Z">
            <w:rPr>
              <w:rFonts w:ascii="Arial" w:hAnsi="Arial" w:cs="Arial"/>
              <w:sz w:val="20"/>
              <w:szCs w:val="20"/>
            </w:rPr>
          </w:rPrChange>
        </w:rPr>
        <w:t>propose to: evaluate percent herbivory of the focal individual and monitor herbivory over the growing season; quantify and classify the number of seedlings and saplings of each dominant tree species within the site to evaluate recruitment; measure the diameter at breast height (DBH) for all trees and shrubs within the site</w:t>
      </w:r>
      <w:ins w:id="241" w:author="Chamberlain, Catherine" w:date="2020-11-13T10:01:00Z">
        <w:r w:rsidR="006D134A">
          <w:rPr>
            <w:rFonts w:ascii="Arial" w:hAnsi="Arial" w:cs="Arial"/>
          </w:rPr>
          <w:t xml:space="preserve"> to understand tree age and growth</w:t>
        </w:r>
      </w:ins>
      <w:r w:rsidR="00C10683" w:rsidRPr="00C0771F">
        <w:rPr>
          <w:rFonts w:ascii="Arial" w:hAnsi="Arial" w:cs="Arial"/>
          <w:rPrChange w:id="242" w:author="Chamberlain, Catherine" w:date="2020-11-12T14:58:00Z">
            <w:rPr>
              <w:rFonts w:ascii="Arial" w:hAnsi="Arial" w:cs="Arial"/>
              <w:sz w:val="20"/>
              <w:szCs w:val="20"/>
            </w:rPr>
          </w:rPrChange>
        </w:rPr>
        <w:t>; monitor early season phenology (i.e., budburst and leafout) of the focal individual and also late season phenology (i.e., leaf drop and budset); and record carbon sequestration measurements.</w:t>
      </w:r>
    </w:p>
    <w:p w14:paraId="7EC9DAD1" w14:textId="77777777" w:rsidR="00A94264" w:rsidRPr="00C0771F" w:rsidRDefault="00A94264">
      <w:pPr>
        <w:rPr>
          <w:rFonts w:ascii="Arial" w:hAnsi="Arial" w:cs="Arial"/>
          <w:rPrChange w:id="243" w:author="Chamberlain, Catherine" w:date="2020-11-12T14:58:00Z">
            <w:rPr>
              <w:rFonts w:ascii="Arial" w:hAnsi="Arial" w:cs="Arial"/>
              <w:sz w:val="20"/>
              <w:szCs w:val="20"/>
            </w:rPr>
          </w:rPrChange>
        </w:rPr>
      </w:pPr>
    </w:p>
    <w:p w14:paraId="40C0565F" w14:textId="2B6C4AB3" w:rsidR="00874F6A" w:rsidRPr="00C0771F" w:rsidDel="00C0771F" w:rsidRDefault="00C10683">
      <w:pPr>
        <w:ind w:firstLine="300"/>
        <w:rPr>
          <w:del w:id="244" w:author="Chamberlain, Catherine" w:date="2020-11-12T14:59:00Z"/>
          <w:rFonts w:ascii="Arial" w:hAnsi="Arial" w:cs="Arial"/>
          <w:rPrChange w:id="245" w:author="Chamberlain, Catherine" w:date="2020-11-12T14:58:00Z">
            <w:rPr>
              <w:del w:id="246" w:author="Chamberlain, Catherine" w:date="2020-11-12T14:59:00Z"/>
              <w:rFonts w:ascii="Arial" w:hAnsi="Arial" w:cs="Arial"/>
              <w:sz w:val="20"/>
              <w:szCs w:val="20"/>
            </w:rPr>
          </w:rPrChange>
        </w:rPr>
      </w:pPr>
      <w:r w:rsidRPr="00072622">
        <w:rPr>
          <w:rFonts w:ascii="Arial" w:hAnsi="Arial" w:cs="Arial"/>
          <w:b/>
          <w:bCs/>
          <w:i/>
          <w:iCs/>
          <w:rPrChange w:id="247" w:author="Chamberlain, Catherine" w:date="2020-11-12T15:19:00Z">
            <w:rPr>
              <w:rFonts w:ascii="Arial" w:hAnsi="Arial" w:cs="Arial"/>
              <w:b/>
              <w:bCs/>
              <w:sz w:val="20"/>
              <w:szCs w:val="20"/>
            </w:rPr>
          </w:rPrChange>
        </w:rPr>
        <w:lastRenderedPageBreak/>
        <w:t>Expected Outcomes and Significance</w:t>
      </w:r>
      <w:r w:rsidRPr="00C0771F">
        <w:rPr>
          <w:rFonts w:ascii="Arial" w:hAnsi="Arial" w:cs="Arial"/>
          <w:b/>
          <w:bCs/>
          <w:rPrChange w:id="248" w:author="Chamberlain, Catherine" w:date="2020-11-12T14:58:00Z">
            <w:rPr>
              <w:rFonts w:ascii="Arial" w:hAnsi="Arial" w:cs="Arial"/>
              <w:b/>
              <w:bCs/>
              <w:sz w:val="20"/>
              <w:szCs w:val="20"/>
            </w:rPr>
          </w:rPrChange>
        </w:rPr>
        <w:t>:</w:t>
      </w:r>
      <w:r w:rsidRPr="00C0771F">
        <w:rPr>
          <w:rFonts w:ascii="Arial" w:hAnsi="Arial" w:cs="Arial"/>
          <w:rPrChange w:id="249" w:author="Chamberlain, Catherine" w:date="2020-11-12T14:58:00Z">
            <w:rPr>
              <w:rFonts w:ascii="Arial" w:hAnsi="Arial" w:cs="Arial"/>
              <w:sz w:val="20"/>
              <w:szCs w:val="20"/>
            </w:rPr>
          </w:rPrChange>
        </w:rPr>
        <w:t xml:space="preserve"> This experiment will greatly increase forecasts for mixed-forest, mid-elevation sites under climate change. </w:t>
      </w:r>
      <w:del w:id="250" w:author="Chamberlain, Catherine" w:date="2020-11-12T15:04:00Z">
        <w:r w:rsidRPr="00C0771F" w:rsidDel="00DB4AD9">
          <w:rPr>
            <w:rFonts w:ascii="Arial" w:hAnsi="Arial" w:cs="Arial"/>
            <w:rPrChange w:id="251" w:author="Chamberlain, Catherine" w:date="2020-11-12T14:58:00Z">
              <w:rPr>
                <w:rFonts w:ascii="Arial" w:hAnsi="Arial" w:cs="Arial"/>
                <w:sz w:val="20"/>
                <w:szCs w:val="20"/>
              </w:rPr>
            </w:rPrChange>
          </w:rPr>
          <w:delText xml:space="preserve">We </w:delText>
        </w:r>
      </w:del>
      <w:ins w:id="252" w:author="Chamberlain, Catherine" w:date="2020-11-12T15:04:00Z">
        <w:r w:rsidR="00DB4AD9">
          <w:rPr>
            <w:rFonts w:ascii="Arial" w:hAnsi="Arial" w:cs="Arial"/>
          </w:rPr>
          <w:t>I</w:t>
        </w:r>
        <w:r w:rsidR="00DB4AD9" w:rsidRPr="00C0771F">
          <w:rPr>
            <w:rFonts w:ascii="Arial" w:hAnsi="Arial" w:cs="Arial"/>
            <w:rPrChange w:id="253" w:author="Chamberlain, Catherine" w:date="2020-11-12T14:58:00Z">
              <w:rPr>
                <w:rFonts w:ascii="Arial" w:hAnsi="Arial" w:cs="Arial"/>
                <w:sz w:val="20"/>
                <w:szCs w:val="20"/>
              </w:rPr>
            </w:rPrChange>
          </w:rPr>
          <w:t xml:space="preserve"> </w:t>
        </w:r>
      </w:ins>
      <w:r w:rsidRPr="00C0771F">
        <w:rPr>
          <w:rFonts w:ascii="Arial" w:hAnsi="Arial" w:cs="Arial"/>
          <w:rPrChange w:id="254" w:author="Chamberlain, Catherine" w:date="2020-11-12T14:58:00Z">
            <w:rPr>
              <w:rFonts w:ascii="Arial" w:hAnsi="Arial" w:cs="Arial"/>
              <w:sz w:val="20"/>
              <w:szCs w:val="20"/>
            </w:rPr>
          </w:rPrChange>
        </w:rPr>
        <w:t>expect sites at the northern edge</w:t>
      </w:r>
      <w:ins w:id="255" w:author="Chamberlain, Catherine" w:date="2020-11-13T10:04:00Z">
        <w:r w:rsidR="006D134A">
          <w:rPr>
            <w:rFonts w:ascii="Arial" w:hAnsi="Arial" w:cs="Arial"/>
          </w:rPr>
          <w:t xml:space="preserve"> </w:t>
        </w:r>
      </w:ins>
      <w:del w:id="256" w:author="Chamberlain, Catherine" w:date="2020-11-13T10:03:00Z">
        <w:r w:rsidRPr="00C0771F" w:rsidDel="006D134A">
          <w:rPr>
            <w:rFonts w:ascii="Arial" w:hAnsi="Arial" w:cs="Arial"/>
            <w:rPrChange w:id="257" w:author="Chamberlain, Catherine" w:date="2020-11-12T14:58:00Z">
              <w:rPr>
                <w:rFonts w:ascii="Arial" w:hAnsi="Arial" w:cs="Arial"/>
                <w:sz w:val="20"/>
                <w:szCs w:val="20"/>
              </w:rPr>
            </w:rPrChange>
          </w:rPr>
          <w:delText xml:space="preserve"> </w:delText>
        </w:r>
      </w:del>
      <w:r w:rsidRPr="00C0771F">
        <w:rPr>
          <w:rFonts w:ascii="Arial" w:hAnsi="Arial" w:cs="Arial"/>
          <w:rPrChange w:id="258" w:author="Chamberlain, Catherine" w:date="2020-11-12T14:58:00Z">
            <w:rPr>
              <w:rFonts w:ascii="Arial" w:hAnsi="Arial" w:cs="Arial"/>
              <w:sz w:val="20"/>
              <w:szCs w:val="20"/>
            </w:rPr>
          </w:rPrChange>
        </w:rPr>
        <w:t xml:space="preserve">of large gap sites (i.e., gaps with diameter as larger or larger than the height of the surrounding canopy trees [Raymond </w:t>
      </w:r>
      <w:r w:rsidRPr="00C0771F">
        <w:rPr>
          <w:rFonts w:ascii="Arial" w:hAnsi="Arial" w:cs="Arial"/>
          <w:i/>
          <w:iCs/>
          <w:rPrChange w:id="259" w:author="Chamberlain, Catherine" w:date="2020-11-12T14:58:00Z">
            <w:rPr>
              <w:rFonts w:ascii="Arial" w:hAnsi="Arial" w:cs="Arial"/>
              <w:i/>
              <w:iCs/>
              <w:sz w:val="20"/>
              <w:szCs w:val="20"/>
            </w:rPr>
          </w:rPrChange>
        </w:rPr>
        <w:t>et al.</w:t>
      </w:r>
      <w:r w:rsidRPr="00C0771F">
        <w:rPr>
          <w:rFonts w:ascii="Arial" w:hAnsi="Arial" w:cs="Arial"/>
          <w:rPrChange w:id="260" w:author="Chamberlain, Catherine" w:date="2020-11-12T14:58:00Z">
            <w:rPr>
              <w:rFonts w:ascii="Arial" w:hAnsi="Arial" w:cs="Arial"/>
              <w:sz w:val="20"/>
              <w:szCs w:val="20"/>
            </w:rPr>
          </w:rPrChange>
        </w:rPr>
        <w:t xml:space="preserve">, 2006]) will have longer growing seasons, warmer soil temperatures and greater carbon flux than closed-canopy sites. </w:t>
      </w:r>
      <w:del w:id="261" w:author="Chamberlain, Catherine" w:date="2020-11-12T15:04:00Z">
        <w:r w:rsidRPr="00C0771F" w:rsidDel="00DB4AD9">
          <w:rPr>
            <w:rFonts w:ascii="Arial" w:hAnsi="Arial" w:cs="Arial"/>
            <w:rPrChange w:id="262" w:author="Chamberlain, Catherine" w:date="2020-11-12T14:58:00Z">
              <w:rPr>
                <w:rFonts w:ascii="Arial" w:hAnsi="Arial" w:cs="Arial"/>
                <w:sz w:val="20"/>
                <w:szCs w:val="20"/>
              </w:rPr>
            </w:rPrChange>
          </w:rPr>
          <w:delText xml:space="preserve">We </w:delText>
        </w:r>
      </w:del>
      <w:ins w:id="263" w:author="Chamberlain, Catherine" w:date="2020-11-12T15:04:00Z">
        <w:r w:rsidR="00DB4AD9">
          <w:rPr>
            <w:rFonts w:ascii="Arial" w:hAnsi="Arial" w:cs="Arial"/>
          </w:rPr>
          <w:t>I</w:t>
        </w:r>
        <w:r w:rsidR="00DB4AD9" w:rsidRPr="00C0771F">
          <w:rPr>
            <w:rFonts w:ascii="Arial" w:hAnsi="Arial" w:cs="Arial"/>
            <w:rPrChange w:id="264" w:author="Chamberlain, Catherine" w:date="2020-11-12T14:58:00Z">
              <w:rPr>
                <w:rFonts w:ascii="Arial" w:hAnsi="Arial" w:cs="Arial"/>
                <w:sz w:val="20"/>
                <w:szCs w:val="20"/>
              </w:rPr>
            </w:rPrChange>
          </w:rPr>
          <w:t xml:space="preserve"> </w:t>
        </w:r>
      </w:ins>
      <w:r w:rsidRPr="00C0771F">
        <w:rPr>
          <w:rFonts w:ascii="Arial" w:hAnsi="Arial" w:cs="Arial"/>
          <w:rPrChange w:id="265" w:author="Chamberlain, Catherine" w:date="2020-11-12T14:58:00Z">
            <w:rPr>
              <w:rFonts w:ascii="Arial" w:hAnsi="Arial" w:cs="Arial"/>
              <w:sz w:val="20"/>
              <w:szCs w:val="20"/>
            </w:rPr>
          </w:rPrChange>
        </w:rPr>
        <w:t>also anticipate that mixed-forest, heterogenous sites will have larger levels of recruitment and soil nutrients than more homogenized sites. Understanding the effects of warming—and the subsequent risk of disturbances—on temperate forests is essential for informing climate forecast models</w:t>
      </w:r>
      <w:ins w:id="266" w:author="Chamberlain, Catherine" w:date="2020-11-13T10:05:00Z">
        <w:r w:rsidR="006D134A">
          <w:rPr>
            <w:rFonts w:ascii="Arial" w:hAnsi="Arial" w:cs="Arial"/>
          </w:rPr>
          <w:t xml:space="preserve"> and determining forest resilience</w:t>
        </w:r>
      </w:ins>
      <w:r w:rsidRPr="00C0771F">
        <w:rPr>
          <w:rFonts w:ascii="Arial" w:hAnsi="Arial" w:cs="Arial"/>
          <w:rPrChange w:id="267" w:author="Chamberlain, Catherine" w:date="2020-11-12T14:58:00Z">
            <w:rPr>
              <w:rFonts w:ascii="Arial" w:hAnsi="Arial" w:cs="Arial"/>
              <w:sz w:val="20"/>
              <w:szCs w:val="20"/>
            </w:rPr>
          </w:rPrChange>
        </w:rPr>
        <w:t xml:space="preserve">. </w:t>
      </w:r>
    </w:p>
    <w:p w14:paraId="2DBE539A" w14:textId="77777777" w:rsidR="00874F6A" w:rsidRPr="00C0771F" w:rsidRDefault="00874F6A" w:rsidP="00C0771F">
      <w:pPr>
        <w:ind w:firstLine="300"/>
        <w:rPr>
          <w:rFonts w:ascii="Arial" w:hAnsi="Arial" w:cs="Arial"/>
          <w:rPrChange w:id="268" w:author="Chamberlain, Catherine" w:date="2020-11-12T14:58:00Z">
            <w:rPr>
              <w:rFonts w:ascii="Arial" w:hAnsi="Arial" w:cs="Arial"/>
              <w:sz w:val="20"/>
              <w:szCs w:val="20"/>
            </w:rPr>
          </w:rPrChange>
        </w:rPr>
      </w:pPr>
    </w:p>
    <w:p w14:paraId="799A13A8" w14:textId="77777777" w:rsidR="00913202" w:rsidRPr="00C0771F" w:rsidRDefault="00913202" w:rsidP="00874F6A">
      <w:pPr>
        <w:rPr>
          <w:rFonts w:ascii="Arial" w:hAnsi="Arial" w:cs="Arial"/>
          <w:rPrChange w:id="269" w:author="Chamberlain, Catherine" w:date="2020-11-12T14:58:00Z">
            <w:rPr>
              <w:rFonts w:ascii="Arial" w:hAnsi="Arial" w:cs="Arial"/>
              <w:sz w:val="20"/>
              <w:szCs w:val="20"/>
            </w:rPr>
          </w:rPrChange>
        </w:rPr>
      </w:pPr>
    </w:p>
    <w:p w14:paraId="26F116A2" w14:textId="20DCBE06" w:rsidR="00184B5A" w:rsidRPr="00C0771F" w:rsidDel="00000A95" w:rsidRDefault="00526BEB">
      <w:pPr>
        <w:rPr>
          <w:del w:id="270" w:author="Chamberlain, Catherine" w:date="2020-11-13T10:48:00Z"/>
          <w:rFonts w:ascii="Arial" w:hAnsi="Arial" w:cs="Arial"/>
          <w:rPrChange w:id="271" w:author="Chamberlain, Catherine" w:date="2020-11-12T14:58:00Z">
            <w:rPr>
              <w:del w:id="272" w:author="Chamberlain, Catherine" w:date="2020-11-13T10:48:00Z"/>
              <w:rFonts w:ascii="Arial" w:hAnsi="Arial" w:cs="Arial"/>
              <w:sz w:val="20"/>
              <w:szCs w:val="20"/>
            </w:rPr>
          </w:rPrChange>
        </w:rPr>
      </w:pPr>
      <w:ins w:id="273" w:author="Chamberlain, Catherine" w:date="2020-11-12T14:10:00Z">
        <w:r w:rsidRPr="00C0771F">
          <w:rPr>
            <w:rFonts w:ascii="Arial" w:hAnsi="Arial" w:cs="Arial"/>
            <w:rPrChange w:id="274" w:author="Chamberlain, Catherine" w:date="2020-11-12T14:58:00Z">
              <w:rPr/>
            </w:rPrChange>
          </w:rPr>
          <mc:AlternateContent>
            <mc:Choice Requires="wps">
              <w:drawing>
                <wp:anchor distT="0" distB="0" distL="114300" distR="114300" simplePos="0" relativeHeight="251667456" behindDoc="0" locked="0" layoutInCell="1" allowOverlap="1" wp14:anchorId="0BB7AB8B" wp14:editId="36CD2858">
                  <wp:simplePos x="0" y="0"/>
                  <wp:positionH relativeFrom="column">
                    <wp:posOffset>3243580</wp:posOffset>
                  </wp:positionH>
                  <wp:positionV relativeFrom="paragraph">
                    <wp:posOffset>2528282</wp:posOffset>
                  </wp:positionV>
                  <wp:extent cx="2512060" cy="635"/>
                  <wp:effectExtent l="0" t="0" r="2540" b="12065"/>
                  <wp:wrapSquare wrapText="bothSides"/>
                  <wp:docPr id="5" name="Text Box 5"/>
                  <wp:cNvGraphicFramePr/>
                  <a:graphic xmlns:a="http://schemas.openxmlformats.org/drawingml/2006/main">
                    <a:graphicData uri="http://schemas.microsoft.com/office/word/2010/wordprocessingShape">
                      <wps:wsp>
                        <wps:cNvSpPr txBox="1"/>
                        <wps:spPr>
                          <a:xfrm>
                            <a:off x="0" y="0"/>
                            <a:ext cx="2512060" cy="635"/>
                          </a:xfrm>
                          <a:prstGeom prst="rect">
                            <a:avLst/>
                          </a:prstGeom>
                          <a:solidFill>
                            <a:prstClr val="white"/>
                          </a:solidFill>
                          <a:ln>
                            <a:noFill/>
                          </a:ln>
                        </wps:spPr>
                        <wps:txbx>
                          <w:txbxContent>
                            <w:p w14:paraId="1700617E" w14:textId="14A6EA8A" w:rsidR="00A94264" w:rsidRPr="004B6800" w:rsidRDefault="00A94264">
                              <w:pPr>
                                <w:pStyle w:val="Caption"/>
                                <w:rPr>
                                  <w:rFonts w:ascii="Arial" w:hAnsi="Arial" w:cs="Arial"/>
                                  <w:sz w:val="20"/>
                                  <w:szCs w:val="20"/>
                                </w:rPr>
                                <w:pPrChange w:id="275" w:author="Chamberlain, Catherine" w:date="2020-11-12T14:10:00Z">
                                  <w:pPr/>
                                </w:pPrChange>
                              </w:pPr>
                              <w:ins w:id="276" w:author="Chamberlain, Catherine" w:date="2020-11-12T14:10:00Z">
                                <w:r w:rsidRPr="004B6800">
                                  <w:rPr>
                                    <w:rFonts w:ascii="Arial" w:hAnsi="Arial" w:cs="Arial"/>
                                    <w:sz w:val="20"/>
                                    <w:szCs w:val="20"/>
                                    <w:rPrChange w:id="277" w:author="Chamberlain, Catherine" w:date="2020-11-12T15:02:00Z">
                                      <w:rPr/>
                                    </w:rPrChange>
                                  </w:rPr>
                                  <w:t xml:space="preserve">Figure </w:t>
                                </w:r>
                                <w:r w:rsidRPr="004B6800">
                                  <w:rPr>
                                    <w:rFonts w:ascii="Arial" w:hAnsi="Arial" w:cs="Arial"/>
                                    <w:sz w:val="20"/>
                                    <w:szCs w:val="20"/>
                                    <w:rPrChange w:id="278" w:author="Chamberlain, Catherine" w:date="2020-11-12T15:02:00Z">
                                      <w:rPr/>
                                    </w:rPrChange>
                                  </w:rPr>
                                  <w:fldChar w:fldCharType="begin"/>
                                </w:r>
                                <w:r w:rsidRPr="004B6800">
                                  <w:rPr>
                                    <w:rFonts w:ascii="Arial" w:hAnsi="Arial" w:cs="Arial"/>
                                    <w:sz w:val="20"/>
                                    <w:szCs w:val="20"/>
                                    <w:rPrChange w:id="279" w:author="Chamberlain, Catherine" w:date="2020-11-12T15:02:00Z">
                                      <w:rPr/>
                                    </w:rPrChange>
                                  </w:rPr>
                                  <w:instrText xml:space="preserve"> SEQ Figure \* ARABIC </w:instrText>
                                </w:r>
                              </w:ins>
                              <w:r w:rsidRPr="004B6800">
                                <w:rPr>
                                  <w:rFonts w:ascii="Arial" w:hAnsi="Arial" w:cs="Arial"/>
                                  <w:sz w:val="20"/>
                                  <w:szCs w:val="20"/>
                                  <w:rPrChange w:id="280" w:author="Chamberlain, Catherine" w:date="2020-11-12T15:02:00Z">
                                    <w:rPr/>
                                  </w:rPrChange>
                                </w:rPr>
                                <w:fldChar w:fldCharType="separate"/>
                              </w:r>
                              <w:ins w:id="281" w:author="Chamberlain, Catherine" w:date="2020-11-12T14:10:00Z">
                                <w:r w:rsidRPr="004B6800">
                                  <w:rPr>
                                    <w:rFonts w:ascii="Arial" w:hAnsi="Arial" w:cs="Arial"/>
                                    <w:sz w:val="20"/>
                                    <w:szCs w:val="20"/>
                                    <w:rPrChange w:id="282" w:author="Chamberlain, Catherine" w:date="2020-11-12T15:02:00Z">
                                      <w:rPr/>
                                    </w:rPrChange>
                                  </w:rPr>
                                  <w:t>3</w:t>
                                </w:r>
                                <w:r w:rsidRPr="004B6800">
                                  <w:rPr>
                                    <w:rFonts w:ascii="Arial" w:hAnsi="Arial" w:cs="Arial"/>
                                    <w:sz w:val="20"/>
                                    <w:szCs w:val="20"/>
                                    <w:rPrChange w:id="283" w:author="Chamberlain, Catherine" w:date="2020-11-12T15:02:00Z">
                                      <w:rPr/>
                                    </w:rPrChange>
                                  </w:rPr>
                                  <w:fldChar w:fldCharType="end"/>
                                </w:r>
                                <w:r w:rsidRPr="004B6800">
                                  <w:rPr>
                                    <w:rFonts w:ascii="Arial" w:hAnsi="Arial" w:cs="Arial"/>
                                    <w:sz w:val="20"/>
                                    <w:szCs w:val="20"/>
                                    <w:rPrChange w:id="284" w:author="Chamberlain, Catherine" w:date="2020-11-12T15:02:00Z">
                                      <w:rPr/>
                                    </w:rPrChange>
                                  </w:rPr>
                                  <w:t>: Example phytotron image of chilling conditions.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7AB8B" id="Text Box 5" o:spid="_x0000_s1028" type="#_x0000_t202" style="position:absolute;left:0;text-align:left;margin-left:255.4pt;margin-top:199.1pt;width:197.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" stroked="f">
                  <v:textbox style="mso-fit-shape-to-text:t" inset="0,0,0,0">
                    <w:txbxContent>
                      <w:p w14:paraId="1700617E" w14:textId="14A6EA8A" w:rsidR="00A94264" w:rsidRPr="004B6800" w:rsidRDefault="00A94264" w:rsidP="00A94264">
                        <w:pPr>
                          <w:pStyle w:val="Caption"/>
                          <w:rPr>
                            <w:rFonts w:ascii="Arial" w:hAnsi="Arial" w:cs="Arial"/>
                            <w:sz w:val="20"/>
                            <w:szCs w:val="20"/>
                          </w:rPr>
                          <w:pPrChange w:id="267" w:author="Chamberlain, Catherine" w:date="2020-11-12T14:10:00Z">
                            <w:pPr/>
                          </w:pPrChange>
                        </w:pPr>
                        <w:ins w:id="268" w:author="Chamberlain, Catherine" w:date="2020-11-12T14:10:00Z">
                          <w:r w:rsidRPr="004B6800">
                            <w:rPr>
                              <w:rFonts w:ascii="Arial" w:hAnsi="Arial" w:cs="Arial"/>
                              <w:sz w:val="20"/>
                              <w:szCs w:val="20"/>
                              <w:rPrChange w:id="269" w:author="Chamberlain, Catherine" w:date="2020-11-12T15:02:00Z">
                                <w:rPr/>
                              </w:rPrChange>
                            </w:rPr>
                            <w:t xml:space="preserve">Figure </w:t>
                          </w:r>
                          <w:r w:rsidRPr="004B6800">
                            <w:rPr>
                              <w:rFonts w:ascii="Arial" w:hAnsi="Arial" w:cs="Arial"/>
                              <w:sz w:val="20"/>
                              <w:szCs w:val="20"/>
                              <w:rPrChange w:id="270" w:author="Chamberlain, Catherine" w:date="2020-11-12T15:02:00Z">
                                <w:rPr/>
                              </w:rPrChange>
                            </w:rPr>
                            <w:fldChar w:fldCharType="begin"/>
                          </w:r>
                          <w:r w:rsidRPr="004B6800">
                            <w:rPr>
                              <w:rFonts w:ascii="Arial" w:hAnsi="Arial" w:cs="Arial"/>
                              <w:sz w:val="20"/>
                              <w:szCs w:val="20"/>
                              <w:rPrChange w:id="271" w:author="Chamberlain, Catherine" w:date="2020-11-12T15:02:00Z">
                                <w:rPr/>
                              </w:rPrChange>
                            </w:rPr>
                            <w:instrText xml:space="preserve"> SEQ Figure \* ARABIC </w:instrText>
                          </w:r>
                        </w:ins>
                        <w:r w:rsidRPr="004B6800">
                          <w:rPr>
                            <w:rFonts w:ascii="Arial" w:hAnsi="Arial" w:cs="Arial"/>
                            <w:sz w:val="20"/>
                            <w:szCs w:val="20"/>
                            <w:rPrChange w:id="272" w:author="Chamberlain, Catherine" w:date="2020-11-12T15:02:00Z">
                              <w:rPr/>
                            </w:rPrChange>
                          </w:rPr>
                          <w:fldChar w:fldCharType="separate"/>
                        </w:r>
                        <w:ins w:id="273" w:author="Chamberlain, Catherine" w:date="2020-11-12T14:10:00Z">
                          <w:r w:rsidRPr="004B6800">
                            <w:rPr>
                              <w:rFonts w:ascii="Arial" w:hAnsi="Arial" w:cs="Arial"/>
                              <w:sz w:val="20"/>
                              <w:szCs w:val="20"/>
                              <w:rPrChange w:id="274" w:author="Chamberlain, Catherine" w:date="2020-11-12T15:02:00Z">
                                <w:rPr/>
                              </w:rPrChange>
                            </w:rPr>
                            <w:t>3</w:t>
                          </w:r>
                          <w:r w:rsidRPr="004B6800">
                            <w:rPr>
                              <w:rFonts w:ascii="Arial" w:hAnsi="Arial" w:cs="Arial"/>
                              <w:sz w:val="20"/>
                              <w:szCs w:val="20"/>
                              <w:rPrChange w:id="275" w:author="Chamberlain, Catherine" w:date="2020-11-12T15:02:00Z">
                                <w:rPr/>
                              </w:rPrChange>
                            </w:rPr>
                            <w:fldChar w:fldCharType="end"/>
                          </w:r>
                          <w:r w:rsidRPr="004B6800">
                            <w:rPr>
                              <w:rFonts w:ascii="Arial" w:hAnsi="Arial" w:cs="Arial"/>
                              <w:sz w:val="20"/>
                              <w:szCs w:val="20"/>
                              <w:rPrChange w:id="276" w:author="Chamberlain, Catherine" w:date="2020-11-12T15:02:00Z">
                                <w:rPr/>
                              </w:rPrChange>
                            </w:rPr>
                            <w:t>: Example phytotron image of chilling conditions.</w:t>
                          </w:r>
                        </w:ins>
                      </w:p>
                    </w:txbxContent>
                  </v:textbox>
                  <w10:wrap type="square"/>
                </v:shape>
              </w:pict>
            </mc:Fallback>
          </mc:AlternateContent>
        </w:r>
      </w:ins>
      <w:r w:rsidRPr="00C0771F">
        <w:rPr>
          <w:rFonts w:ascii="Arial" w:hAnsi="Arial" w:cs="Arial"/>
          <w:rPrChange w:id="285" w:author="Chamberlain, Catherine" w:date="2020-11-12T14:58:00Z">
            <w:rPr>
              <w:rFonts w:ascii="Arial" w:hAnsi="Arial" w:cs="Arial"/>
              <w:sz w:val="20"/>
              <w:szCs w:val="20"/>
            </w:rPr>
          </w:rPrChange>
        </w:rPr>
        <w:drawing>
          <wp:anchor distT="0" distB="0" distL="114300" distR="114300" simplePos="0" relativeHeight="251660288" behindDoc="0" locked="0" layoutInCell="1" allowOverlap="1" wp14:anchorId="3607C7BE" wp14:editId="0458D1E2">
            <wp:simplePos x="0" y="0"/>
            <wp:positionH relativeFrom="column">
              <wp:posOffset>3243580</wp:posOffset>
            </wp:positionH>
            <wp:positionV relativeFrom="paragraph">
              <wp:posOffset>650817</wp:posOffset>
            </wp:positionV>
            <wp:extent cx="2512060" cy="1884045"/>
            <wp:effectExtent l="0" t="0" r="2540" b="0"/>
            <wp:wrapSquare wrapText="bothSides"/>
            <wp:docPr id="8" name="Picture 8" descr="A picture containing indoor, room, small,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room, small, flower&#10;&#10;Description automatically generated"/>
                    <pic:cNvPicPr/>
                  </pic:nvPicPr>
                  <pic:blipFill>
                    <a:blip r:embed="rId13"/>
                    <a:stretch>
                      <a:fillRect/>
                    </a:stretch>
                  </pic:blipFill>
                  <pic:spPr>
                    <a:xfrm>
                      <a:off x="0" y="0"/>
                      <a:ext cx="2512060" cy="1884045"/>
                    </a:xfrm>
                    <a:prstGeom prst="rect">
                      <a:avLst/>
                    </a:prstGeom>
                  </pic:spPr>
                </pic:pic>
              </a:graphicData>
            </a:graphic>
            <wp14:sizeRelH relativeFrom="page">
              <wp14:pctWidth>0</wp14:pctWidth>
            </wp14:sizeRelH>
            <wp14:sizeRelV relativeFrom="page">
              <wp14:pctHeight>0</wp14:pctHeight>
            </wp14:sizeRelV>
          </wp:anchor>
        </w:drawing>
      </w:r>
      <w:r w:rsidR="00C10683" w:rsidRPr="00C0771F">
        <w:rPr>
          <w:rFonts w:ascii="Arial" w:hAnsi="Arial" w:cs="Arial"/>
          <w:b/>
          <w:bCs/>
          <w:rPrChange w:id="286" w:author="Chamberlain, Catherine" w:date="2020-11-12T14:58:00Z">
            <w:rPr>
              <w:rFonts w:ascii="Arial" w:hAnsi="Arial" w:cs="Arial"/>
              <w:b/>
              <w:bCs/>
              <w:sz w:val="20"/>
              <w:szCs w:val="20"/>
            </w:rPr>
          </w:rPrChange>
        </w:rPr>
        <w:t>Hypothesis 2: Drought tolerance of the dominant tree species will vary across the gap and closed-canopy sites.</w:t>
      </w:r>
      <w:r w:rsidR="00C10683" w:rsidRPr="00C0771F">
        <w:rPr>
          <w:rFonts w:ascii="Arial" w:hAnsi="Arial" w:cs="Arial"/>
          <w:rPrChange w:id="287" w:author="Chamberlain, Catherine" w:date="2020-11-12T14:58:00Z">
            <w:rPr>
              <w:rFonts w:ascii="Arial" w:hAnsi="Arial" w:cs="Arial"/>
              <w:sz w:val="20"/>
              <w:szCs w:val="20"/>
            </w:rPr>
          </w:rPrChange>
        </w:rPr>
        <w:t xml:space="preserve"> Using a phytotron and greenhouse experiment, </w:t>
      </w:r>
      <w:ins w:id="288" w:author="Zakiya Holmes Leggett" w:date="2020-11-12T07:39:00Z">
        <w:r w:rsidR="00613C92" w:rsidRPr="00C0771F">
          <w:rPr>
            <w:rFonts w:ascii="Arial" w:hAnsi="Arial" w:cs="Arial"/>
            <w:rPrChange w:id="289" w:author="Chamberlain, Catherine" w:date="2020-11-12T14:58:00Z">
              <w:rPr>
                <w:rFonts w:ascii="Arial" w:hAnsi="Arial" w:cs="Arial"/>
                <w:sz w:val="20"/>
                <w:szCs w:val="20"/>
              </w:rPr>
            </w:rPrChange>
          </w:rPr>
          <w:t>I</w:t>
        </w:r>
      </w:ins>
      <w:r w:rsidR="00C10683" w:rsidRPr="00C0771F">
        <w:rPr>
          <w:rFonts w:ascii="Arial" w:hAnsi="Arial" w:cs="Arial"/>
          <w:rPrChange w:id="290" w:author="Chamberlain, Catherine" w:date="2020-11-12T14:58:00Z">
            <w:rPr>
              <w:rFonts w:ascii="Arial" w:hAnsi="Arial" w:cs="Arial"/>
              <w:sz w:val="20"/>
              <w:szCs w:val="20"/>
            </w:rPr>
          </w:rPrChange>
        </w:rPr>
        <w:t xml:space="preserve"> will take cuttings from the focal tree individuals in Experiment 1 to test drought tolerance </w:t>
      </w:r>
      <w:del w:id="291" w:author="Chamberlain, Catherine" w:date="2020-11-13T10:05:00Z">
        <w:r w:rsidR="00C10683" w:rsidRPr="00C0771F" w:rsidDel="00B75493">
          <w:rPr>
            <w:rFonts w:ascii="Arial" w:hAnsi="Arial" w:cs="Arial"/>
            <w:rPrChange w:id="292" w:author="Chamberlain, Catherine" w:date="2020-11-12T14:58:00Z">
              <w:rPr>
                <w:rFonts w:ascii="Arial" w:hAnsi="Arial" w:cs="Arial"/>
                <w:sz w:val="20"/>
                <w:szCs w:val="20"/>
              </w:rPr>
            </w:rPrChange>
          </w:rPr>
          <w:delText>with warming</w:delText>
        </w:r>
      </w:del>
      <w:ins w:id="293" w:author="Chamberlain, Catherine" w:date="2020-11-13T10:05:00Z">
        <w:r w:rsidR="00B75493">
          <w:rPr>
            <w:rFonts w:ascii="Arial" w:hAnsi="Arial" w:cs="Arial"/>
          </w:rPr>
          <w:t>coupled with warming nighttime temperatures</w:t>
        </w:r>
      </w:ins>
      <w:r w:rsidR="00C10683" w:rsidRPr="00C0771F">
        <w:rPr>
          <w:rFonts w:ascii="Arial" w:hAnsi="Arial" w:cs="Arial"/>
          <w:rPrChange w:id="294" w:author="Chamberlain, Catherine" w:date="2020-11-12T14:58:00Z">
            <w:rPr>
              <w:rFonts w:ascii="Arial" w:hAnsi="Arial" w:cs="Arial"/>
              <w:sz w:val="20"/>
              <w:szCs w:val="20"/>
            </w:rPr>
          </w:rPrChange>
        </w:rPr>
        <w:t>.</w:t>
      </w:r>
      <w:ins w:id="295" w:author="Chamberlain, Catherine" w:date="2020-11-13T10:08:00Z">
        <w:r w:rsidR="00B75493">
          <w:rPr>
            <w:rFonts w:ascii="Arial" w:hAnsi="Arial" w:cs="Arial"/>
          </w:rPr>
          <w:t xml:space="preserve"> </w:t>
        </w:r>
        <w:r w:rsidR="00B75493">
          <w:rPr>
            <w:rFonts w:ascii="Arial" w:hAnsi="Arial" w:cs="Arial"/>
          </w:rPr>
          <w:t xml:space="preserve">Nighttime temperatures are increasing at a faster rate than daytime temperatures with warming </w:t>
        </w:r>
      </w:ins>
      <w:ins w:id="296" w:author="Chamberlain, Catherine" w:date="2020-11-13T10:13:00Z">
        <w:r w:rsidR="00B75493">
          <w:rPr>
            <w:rFonts w:ascii="Arial" w:hAnsi="Arial" w:cs="Arial"/>
          </w:rPr>
          <w:t>[</w:t>
        </w:r>
      </w:ins>
      <w:ins w:id="297" w:author="Chamberlain, Catherine" w:date="2020-11-13T10:08:00Z">
        <w:r w:rsidR="00B75493">
          <w:rPr>
            <w:rFonts w:ascii="Arial" w:hAnsi="Arial" w:cs="Arial"/>
          </w:rPr>
          <w:t xml:space="preserve">Fu </w:t>
        </w:r>
        <w:r w:rsidR="00B75493" w:rsidRPr="00B75493">
          <w:rPr>
            <w:rFonts w:ascii="Arial" w:hAnsi="Arial" w:cs="Arial"/>
            <w:i/>
            <w:iCs/>
            <w:rPrChange w:id="298" w:author="Chamberlain, Catherine" w:date="2020-11-13T10:15:00Z">
              <w:rPr>
                <w:rFonts w:ascii="Arial" w:hAnsi="Arial" w:cs="Arial"/>
              </w:rPr>
            </w:rPrChange>
          </w:rPr>
          <w:t>et al</w:t>
        </w:r>
        <w:r w:rsidR="00B75493">
          <w:rPr>
            <w:rFonts w:ascii="Arial" w:hAnsi="Arial" w:cs="Arial"/>
          </w:rPr>
          <w:t>., 2016</w:t>
        </w:r>
      </w:ins>
      <w:ins w:id="299" w:author="Chamberlain, Catherine" w:date="2020-11-13T10:13:00Z">
        <w:r w:rsidR="00B75493">
          <w:rPr>
            <w:rFonts w:ascii="Arial" w:hAnsi="Arial" w:cs="Arial"/>
          </w:rPr>
          <w:t>]</w:t>
        </w:r>
      </w:ins>
      <w:ins w:id="300" w:author="Chamberlain, Catherine" w:date="2020-11-13T10:08:00Z">
        <w:r w:rsidR="00B75493">
          <w:rPr>
            <w:rFonts w:ascii="Arial" w:hAnsi="Arial" w:cs="Arial"/>
          </w:rPr>
          <w:t xml:space="preserve"> and </w:t>
        </w:r>
      </w:ins>
      <w:ins w:id="301" w:author="Chamberlain, Catherine" w:date="2020-11-13T10:09:00Z">
        <w:r w:rsidR="00B75493">
          <w:rPr>
            <w:rFonts w:ascii="Arial" w:hAnsi="Arial" w:cs="Arial"/>
          </w:rPr>
          <w:t xml:space="preserve">impact </w:t>
        </w:r>
      </w:ins>
      <w:ins w:id="302" w:author="Chamberlain, Catherine" w:date="2020-11-13T10:27:00Z">
        <w:r w:rsidR="00FD6780">
          <w:rPr>
            <w:rFonts w:ascii="Arial" w:hAnsi="Arial" w:cs="Arial"/>
          </w:rPr>
          <w:t>individual phenologies</w:t>
        </w:r>
      </w:ins>
      <w:ins w:id="303" w:author="Chamberlain, Catherine" w:date="2020-11-13T10:09:00Z">
        <w:r w:rsidR="00B75493">
          <w:rPr>
            <w:rFonts w:ascii="Arial" w:hAnsi="Arial" w:cs="Arial"/>
          </w:rPr>
          <w:t xml:space="preserve"> differently</w:t>
        </w:r>
      </w:ins>
      <w:ins w:id="304" w:author="Chamberlain, Catherine" w:date="2020-11-13T10:08:00Z">
        <w:r w:rsidR="00B75493">
          <w:rPr>
            <w:rFonts w:ascii="Arial" w:hAnsi="Arial" w:cs="Arial"/>
          </w:rPr>
          <w:t xml:space="preserve"> than daytime temperatures. </w:t>
        </w:r>
      </w:ins>
      <w:ins w:id="305" w:author="Chamberlain, Catherine" w:date="2020-11-13T10:26:00Z">
        <w:r w:rsidR="00C779BE">
          <w:rPr>
            <w:rFonts w:ascii="Arial" w:hAnsi="Arial" w:cs="Arial"/>
          </w:rPr>
          <w:t xml:space="preserve">There is </w:t>
        </w:r>
      </w:ins>
      <w:ins w:id="306" w:author="Chamberlain, Catherine" w:date="2020-11-13T10:28:00Z">
        <w:r w:rsidR="00FD6780">
          <w:rPr>
            <w:rFonts w:ascii="Arial" w:hAnsi="Arial" w:cs="Arial"/>
          </w:rPr>
          <w:t>also</w:t>
        </w:r>
      </w:ins>
      <w:ins w:id="307" w:author="Chamberlain, Catherine" w:date="2020-11-13T10:26:00Z">
        <w:r w:rsidR="00C779BE">
          <w:rPr>
            <w:rFonts w:ascii="Arial" w:hAnsi="Arial" w:cs="Arial"/>
          </w:rPr>
          <w:t xml:space="preserve"> evidence for increased stress on plants from nighttime temperatures [G</w:t>
        </w:r>
      </w:ins>
      <w:ins w:id="308" w:author="Chamberlain, Catherine" w:date="2020-11-13T10:27:00Z">
        <w:r w:rsidR="00C779BE">
          <w:rPr>
            <w:rFonts w:ascii="Arial" w:hAnsi="Arial" w:cs="Arial"/>
          </w:rPr>
          <w:t xml:space="preserve">rinevich </w:t>
        </w:r>
        <w:r w:rsidR="00C779BE">
          <w:rPr>
            <w:rFonts w:ascii="Arial" w:hAnsi="Arial" w:cs="Arial"/>
            <w:i/>
            <w:iCs/>
          </w:rPr>
          <w:t xml:space="preserve">et al., </w:t>
        </w:r>
        <w:r w:rsidR="00C779BE">
          <w:rPr>
            <w:rFonts w:ascii="Arial" w:hAnsi="Arial" w:cs="Arial"/>
          </w:rPr>
          <w:t>2019].</w:t>
        </w:r>
      </w:ins>
      <w:ins w:id="309" w:author="Chamberlain, Catherine" w:date="2020-11-13T10:26:00Z">
        <w:r w:rsidR="00C779BE">
          <w:rPr>
            <w:rFonts w:ascii="Arial" w:hAnsi="Arial" w:cs="Arial"/>
          </w:rPr>
          <w:t xml:space="preserve"> </w:t>
        </w:r>
      </w:ins>
      <w:ins w:id="310" w:author="Chamberlain, Catherine" w:date="2020-11-13T10:08:00Z">
        <w:r w:rsidR="00B75493">
          <w:rPr>
            <w:rFonts w:ascii="Arial" w:hAnsi="Arial" w:cs="Arial"/>
          </w:rPr>
          <w:t xml:space="preserve">We will additionally expose control and treatment individuals to varying increases in nighttime temperatures in the early </w:t>
        </w:r>
      </w:ins>
      <w:ins w:id="311" w:author="Chamberlain, Catherine" w:date="2020-11-13T10:28:00Z">
        <w:r w:rsidR="00FD6780">
          <w:rPr>
            <w:rFonts w:ascii="Arial" w:hAnsi="Arial" w:cs="Arial"/>
          </w:rPr>
          <w:t>season and during drought conditions</w:t>
        </w:r>
      </w:ins>
      <w:ins w:id="312" w:author="Chamberlain, Catherine" w:date="2020-11-13T10:08:00Z">
        <w:r w:rsidR="00B75493">
          <w:rPr>
            <w:rFonts w:ascii="Arial" w:hAnsi="Arial" w:cs="Arial"/>
          </w:rPr>
          <w:t>.</w:t>
        </w:r>
      </w:ins>
      <w:r w:rsidR="00C10683" w:rsidRPr="00C0771F">
        <w:rPr>
          <w:rFonts w:ascii="Arial" w:hAnsi="Arial" w:cs="Arial"/>
          <w:rPrChange w:id="313" w:author="Chamberlain, Catherine" w:date="2020-11-12T14:58:00Z">
            <w:rPr>
              <w:rFonts w:ascii="Arial" w:hAnsi="Arial" w:cs="Arial"/>
              <w:sz w:val="20"/>
              <w:szCs w:val="20"/>
            </w:rPr>
          </w:rPrChange>
        </w:rPr>
        <w:t xml:space="preserve"> In the fall of 2021—after budset and before complete leaf drop, </w:t>
      </w:r>
      <w:del w:id="314" w:author="Chamberlain, Catherine" w:date="2020-11-12T15:04:00Z">
        <w:r w:rsidR="00C10683" w:rsidRPr="00C0771F" w:rsidDel="00DB4AD9">
          <w:rPr>
            <w:rFonts w:ascii="Arial" w:hAnsi="Arial" w:cs="Arial"/>
            <w:rPrChange w:id="315" w:author="Chamberlain, Catherine" w:date="2020-11-12T14:58:00Z">
              <w:rPr>
                <w:rFonts w:ascii="Arial" w:hAnsi="Arial" w:cs="Arial"/>
                <w:sz w:val="20"/>
                <w:szCs w:val="20"/>
              </w:rPr>
            </w:rPrChange>
          </w:rPr>
          <w:delText xml:space="preserve">we </w:delText>
        </w:r>
      </w:del>
      <w:ins w:id="316" w:author="Chamberlain, Catherine" w:date="2020-11-12T15:04:00Z">
        <w:r w:rsidR="00DB4AD9">
          <w:rPr>
            <w:rFonts w:ascii="Arial" w:hAnsi="Arial" w:cs="Arial"/>
          </w:rPr>
          <w:t>I</w:t>
        </w:r>
        <w:r w:rsidR="00DB4AD9" w:rsidRPr="00C0771F">
          <w:rPr>
            <w:rFonts w:ascii="Arial" w:hAnsi="Arial" w:cs="Arial"/>
            <w:rPrChange w:id="317" w:author="Chamberlain, Catherine" w:date="2020-11-12T14:58:00Z">
              <w:rPr>
                <w:rFonts w:ascii="Arial" w:hAnsi="Arial" w:cs="Arial"/>
                <w:sz w:val="20"/>
                <w:szCs w:val="20"/>
              </w:rPr>
            </w:rPrChange>
          </w:rPr>
          <w:t xml:space="preserve"> </w:t>
        </w:r>
      </w:ins>
      <w:r w:rsidR="00C10683" w:rsidRPr="00C0771F">
        <w:rPr>
          <w:rFonts w:ascii="Arial" w:hAnsi="Arial" w:cs="Arial"/>
          <w:rPrChange w:id="318" w:author="Chamberlain, Catherine" w:date="2020-11-12T14:58:00Z">
            <w:rPr>
              <w:rFonts w:ascii="Arial" w:hAnsi="Arial" w:cs="Arial"/>
              <w:sz w:val="20"/>
              <w:szCs w:val="20"/>
            </w:rPr>
          </w:rPrChange>
        </w:rPr>
        <w:t>will take 10-16 cuttings of</w:t>
      </w:r>
      <w:r w:rsidR="00913202" w:rsidRPr="00C0771F">
        <w:rPr>
          <w:rFonts w:ascii="Arial" w:hAnsi="Arial" w:cs="Arial"/>
          <w:rPrChange w:id="319" w:author="Chamberlain, Catherine" w:date="2020-11-12T14:58:00Z">
            <w:rPr>
              <w:rFonts w:ascii="Arial" w:hAnsi="Arial" w:cs="Arial"/>
              <w:sz w:val="20"/>
              <w:szCs w:val="20"/>
            </w:rPr>
          </w:rPrChange>
        </w:rPr>
        <w:t xml:space="preserve"> approximately </w:t>
      </w:r>
      <w:r w:rsidR="00C10683" w:rsidRPr="00C0771F">
        <w:rPr>
          <w:rFonts w:ascii="Arial" w:hAnsi="Arial" w:cs="Arial"/>
          <w:rPrChange w:id="320" w:author="Chamberlain, Catherine" w:date="2020-11-12T14:58:00Z">
            <w:rPr>
              <w:rFonts w:ascii="Arial" w:hAnsi="Arial" w:cs="Arial"/>
              <w:sz w:val="20"/>
              <w:szCs w:val="20"/>
            </w:rPr>
          </w:rPrChange>
        </w:rPr>
        <w:t xml:space="preserve">30cm for each individual. Upon delivery to the lab, </w:t>
      </w:r>
      <w:del w:id="321" w:author="Chamberlain, Catherine" w:date="2020-11-12T15:04:00Z">
        <w:r w:rsidR="00C10683" w:rsidRPr="00C0771F" w:rsidDel="00DB4AD9">
          <w:rPr>
            <w:rFonts w:ascii="Arial" w:hAnsi="Arial" w:cs="Arial"/>
            <w:rPrChange w:id="322" w:author="Chamberlain, Catherine" w:date="2020-11-12T14:58:00Z">
              <w:rPr>
                <w:rFonts w:ascii="Arial" w:hAnsi="Arial" w:cs="Arial"/>
                <w:sz w:val="20"/>
                <w:szCs w:val="20"/>
              </w:rPr>
            </w:rPrChange>
          </w:rPr>
          <w:delText xml:space="preserve">we </w:delText>
        </w:r>
      </w:del>
      <w:ins w:id="323" w:author="Chamberlain, Catherine" w:date="2020-11-12T15:04:00Z">
        <w:r w:rsidR="00DB4AD9">
          <w:rPr>
            <w:rFonts w:ascii="Arial" w:hAnsi="Arial" w:cs="Arial"/>
          </w:rPr>
          <w:t>I</w:t>
        </w:r>
        <w:r w:rsidR="00DB4AD9" w:rsidRPr="00C0771F">
          <w:rPr>
            <w:rFonts w:ascii="Arial" w:hAnsi="Arial" w:cs="Arial"/>
            <w:rPrChange w:id="324" w:author="Chamberlain, Catherine" w:date="2020-11-12T14:58:00Z">
              <w:rPr>
                <w:rFonts w:ascii="Arial" w:hAnsi="Arial" w:cs="Arial"/>
                <w:sz w:val="20"/>
                <w:szCs w:val="20"/>
              </w:rPr>
            </w:rPrChange>
          </w:rPr>
          <w:t xml:space="preserve"> </w:t>
        </w:r>
      </w:ins>
      <w:r w:rsidR="00C10683" w:rsidRPr="00C0771F">
        <w:rPr>
          <w:rFonts w:ascii="Arial" w:hAnsi="Arial" w:cs="Arial"/>
          <w:rPrChange w:id="325" w:author="Chamberlain, Catherine" w:date="2020-11-12T14:58:00Z">
            <w:rPr>
              <w:rFonts w:ascii="Arial" w:hAnsi="Arial" w:cs="Arial"/>
              <w:sz w:val="20"/>
              <w:szCs w:val="20"/>
            </w:rPr>
          </w:rPrChange>
        </w:rPr>
        <w:t>will place the cuttings in dormancy conditions of 4</w:t>
      </w:r>
      <w:r w:rsidR="00913202" w:rsidRPr="00C0771F">
        <w:rPr>
          <w:rFonts w:ascii="Arial" w:hAnsi="Arial" w:cs="Arial"/>
          <w:rPrChange w:id="326" w:author="Chamberlain, Catherine" w:date="2020-11-12T14:58:00Z">
            <w:rPr>
              <w:rFonts w:ascii="Arial" w:hAnsi="Arial" w:cs="Arial"/>
              <w:sz w:val="20"/>
              <w:szCs w:val="20"/>
            </w:rPr>
          </w:rPrChange>
        </w:rPr>
        <w:sym w:font="Symbol" w:char="F0B0"/>
      </w:r>
      <w:r w:rsidR="00C10683" w:rsidRPr="00C0771F">
        <w:rPr>
          <w:rFonts w:ascii="Arial" w:hAnsi="Arial" w:cs="Arial"/>
          <w:rPrChange w:id="327" w:author="Chamberlain, Catherine" w:date="2020-11-12T14:58:00Z">
            <w:rPr>
              <w:rFonts w:ascii="Arial" w:hAnsi="Arial" w:cs="Arial"/>
              <w:sz w:val="20"/>
              <w:szCs w:val="20"/>
            </w:rPr>
          </w:rPrChange>
        </w:rPr>
        <w:t xml:space="preserve">C for </w:t>
      </w:r>
      <w:ins w:id="328" w:author="Chamberlain, Catherine" w:date="2020-11-13T10:22:00Z">
        <w:r w:rsidR="00C779BE">
          <w:rPr>
            <w:rFonts w:ascii="Arial" w:hAnsi="Arial" w:cs="Arial"/>
          </w:rPr>
          <w:t>10</w:t>
        </w:r>
      </w:ins>
      <w:del w:id="329" w:author="Chamberlain, Catherine" w:date="2020-11-13T10:22:00Z">
        <w:r w:rsidR="00C10683" w:rsidRPr="00C0771F" w:rsidDel="00C779BE">
          <w:rPr>
            <w:rFonts w:ascii="Arial" w:hAnsi="Arial" w:cs="Arial"/>
            <w:rPrChange w:id="330" w:author="Chamberlain, Catherine" w:date="2020-11-12T14:58:00Z">
              <w:rPr>
                <w:rFonts w:ascii="Arial" w:hAnsi="Arial" w:cs="Arial"/>
                <w:sz w:val="20"/>
                <w:szCs w:val="20"/>
              </w:rPr>
            </w:rPrChange>
          </w:rPr>
          <w:delText>8</w:delText>
        </w:r>
      </w:del>
      <w:r w:rsidR="00C10683" w:rsidRPr="00C0771F">
        <w:rPr>
          <w:rFonts w:ascii="Arial" w:hAnsi="Arial" w:cs="Arial"/>
          <w:rPrChange w:id="331" w:author="Chamberlain, Catherine" w:date="2020-11-12T14:58:00Z">
            <w:rPr>
              <w:rFonts w:ascii="Arial" w:hAnsi="Arial" w:cs="Arial"/>
              <w:sz w:val="20"/>
              <w:szCs w:val="20"/>
            </w:rPr>
          </w:rPrChange>
        </w:rPr>
        <w:t xml:space="preserve"> weeks</w:t>
      </w:r>
      <w:ins w:id="332" w:author="Chamberlain, Catherine" w:date="2020-11-12T14:09:00Z">
        <w:r w:rsidR="00A94264" w:rsidRPr="00C0771F">
          <w:rPr>
            <w:rFonts w:ascii="Arial" w:hAnsi="Arial" w:cs="Arial"/>
            <w:rPrChange w:id="333" w:author="Chamberlain, Catherine" w:date="2020-11-12T14:58:00Z">
              <w:rPr>
                <w:rFonts w:ascii="Arial" w:hAnsi="Arial" w:cs="Arial"/>
                <w:sz w:val="20"/>
                <w:szCs w:val="20"/>
              </w:rPr>
            </w:rPrChange>
          </w:rPr>
          <w:t xml:space="preserve"> (Figure 3)</w:t>
        </w:r>
      </w:ins>
      <w:r w:rsidR="00C10683" w:rsidRPr="00C0771F">
        <w:rPr>
          <w:rFonts w:ascii="Arial" w:hAnsi="Arial" w:cs="Arial"/>
          <w:rPrChange w:id="334" w:author="Chamberlain, Catherine" w:date="2020-11-12T14:58:00Z">
            <w:rPr>
              <w:rFonts w:ascii="Arial" w:hAnsi="Arial" w:cs="Arial"/>
              <w:sz w:val="20"/>
              <w:szCs w:val="20"/>
            </w:rPr>
          </w:rPrChange>
        </w:rPr>
        <w:t xml:space="preserve">, rotating individuals every two weeks to minimize bias from possible phytotron effects. After </w:t>
      </w:r>
      <w:ins w:id="335" w:author="Chamberlain, Catherine" w:date="2020-11-13T10:22:00Z">
        <w:r w:rsidR="00C779BE">
          <w:rPr>
            <w:rFonts w:ascii="Arial" w:hAnsi="Arial" w:cs="Arial"/>
          </w:rPr>
          <w:t>10</w:t>
        </w:r>
      </w:ins>
      <w:del w:id="336" w:author="Chamberlain, Catherine" w:date="2020-11-13T10:22:00Z">
        <w:r w:rsidR="00C10683" w:rsidRPr="00C0771F" w:rsidDel="00C779BE">
          <w:rPr>
            <w:rFonts w:ascii="Arial" w:hAnsi="Arial" w:cs="Arial"/>
            <w:rPrChange w:id="337" w:author="Chamberlain, Catherine" w:date="2020-11-12T14:58:00Z">
              <w:rPr>
                <w:rFonts w:ascii="Arial" w:hAnsi="Arial" w:cs="Arial"/>
                <w:sz w:val="20"/>
                <w:szCs w:val="20"/>
              </w:rPr>
            </w:rPrChange>
          </w:rPr>
          <w:delText>8</w:delText>
        </w:r>
      </w:del>
      <w:r w:rsidR="00C10683" w:rsidRPr="00C0771F">
        <w:rPr>
          <w:rFonts w:ascii="Arial" w:hAnsi="Arial" w:cs="Arial"/>
          <w:rPrChange w:id="338" w:author="Chamberlain, Catherine" w:date="2020-11-12T14:58:00Z">
            <w:rPr>
              <w:rFonts w:ascii="Arial" w:hAnsi="Arial" w:cs="Arial"/>
              <w:sz w:val="20"/>
              <w:szCs w:val="20"/>
            </w:rPr>
          </w:rPrChange>
        </w:rPr>
        <w:t xml:space="preserve"> weeks, </w:t>
      </w:r>
      <w:del w:id="339" w:author="Chamberlain, Catherine" w:date="2020-11-12T15:04:00Z">
        <w:r w:rsidR="00C10683" w:rsidRPr="00C0771F" w:rsidDel="00DB4AD9">
          <w:rPr>
            <w:rFonts w:ascii="Arial" w:hAnsi="Arial" w:cs="Arial"/>
            <w:rPrChange w:id="340" w:author="Chamberlain, Catherine" w:date="2020-11-12T14:58:00Z">
              <w:rPr>
                <w:rFonts w:ascii="Arial" w:hAnsi="Arial" w:cs="Arial"/>
                <w:sz w:val="20"/>
                <w:szCs w:val="20"/>
              </w:rPr>
            </w:rPrChange>
          </w:rPr>
          <w:delText xml:space="preserve">we </w:delText>
        </w:r>
      </w:del>
      <w:ins w:id="341" w:author="Chamberlain, Catherine" w:date="2020-11-12T15:04:00Z">
        <w:r w:rsidR="00DB4AD9">
          <w:rPr>
            <w:rFonts w:ascii="Arial" w:hAnsi="Arial" w:cs="Arial"/>
          </w:rPr>
          <w:t>I</w:t>
        </w:r>
        <w:r w:rsidR="00DB4AD9" w:rsidRPr="00C0771F">
          <w:rPr>
            <w:rFonts w:ascii="Arial" w:hAnsi="Arial" w:cs="Arial"/>
            <w:rPrChange w:id="342" w:author="Chamberlain, Catherine" w:date="2020-11-12T14:58:00Z">
              <w:rPr>
                <w:rFonts w:ascii="Arial" w:hAnsi="Arial" w:cs="Arial"/>
                <w:sz w:val="20"/>
                <w:szCs w:val="20"/>
              </w:rPr>
            </w:rPrChange>
          </w:rPr>
          <w:t xml:space="preserve"> </w:t>
        </w:r>
      </w:ins>
      <w:r w:rsidR="00C10683" w:rsidRPr="00C0771F">
        <w:rPr>
          <w:rFonts w:ascii="Arial" w:hAnsi="Arial" w:cs="Arial"/>
          <w:rPrChange w:id="343" w:author="Chamberlain, Catherine" w:date="2020-11-12T14:58:00Z">
            <w:rPr>
              <w:rFonts w:ascii="Arial" w:hAnsi="Arial" w:cs="Arial"/>
              <w:sz w:val="20"/>
              <w:szCs w:val="20"/>
            </w:rPr>
          </w:rPrChange>
        </w:rPr>
        <w:t xml:space="preserve">will place the individuals in </w:t>
      </w:r>
      <w:del w:id="344" w:author="Chamberlain, Catherine" w:date="2020-11-13T10:06:00Z">
        <w:r w:rsidR="00C10683" w:rsidRPr="00C0771F" w:rsidDel="00B75493">
          <w:rPr>
            <w:rFonts w:ascii="Arial" w:hAnsi="Arial" w:cs="Arial"/>
            <w:rPrChange w:id="345" w:author="Chamberlain, Catherine" w:date="2020-11-12T14:58:00Z">
              <w:rPr>
                <w:rFonts w:ascii="Arial" w:hAnsi="Arial" w:cs="Arial"/>
                <w:sz w:val="20"/>
                <w:szCs w:val="20"/>
              </w:rPr>
            </w:rPrChange>
          </w:rPr>
          <w:delText xml:space="preserve">greenhouse </w:delText>
        </w:r>
      </w:del>
      <w:ins w:id="346" w:author="Chamberlain, Catherine" w:date="2020-11-13T10:06:00Z">
        <w:r w:rsidR="00B75493">
          <w:rPr>
            <w:rFonts w:ascii="Arial" w:hAnsi="Arial" w:cs="Arial"/>
          </w:rPr>
          <w:t>phytotron</w:t>
        </w:r>
        <w:r w:rsidR="00B75493" w:rsidRPr="00C0771F">
          <w:rPr>
            <w:rFonts w:ascii="Arial" w:hAnsi="Arial" w:cs="Arial"/>
            <w:rPrChange w:id="347" w:author="Chamberlain, Catherine" w:date="2020-11-12T14:58:00Z">
              <w:rPr>
                <w:rFonts w:ascii="Arial" w:hAnsi="Arial" w:cs="Arial"/>
                <w:sz w:val="20"/>
                <w:szCs w:val="20"/>
              </w:rPr>
            </w:rPrChange>
          </w:rPr>
          <w:t xml:space="preserve"> </w:t>
        </w:r>
      </w:ins>
      <w:r w:rsidR="00C10683" w:rsidRPr="00C0771F">
        <w:rPr>
          <w:rFonts w:ascii="Arial" w:hAnsi="Arial" w:cs="Arial"/>
          <w:rPrChange w:id="348" w:author="Chamberlain, Catherine" w:date="2020-11-12T14:58:00Z">
            <w:rPr>
              <w:rFonts w:ascii="Arial" w:hAnsi="Arial" w:cs="Arial"/>
              <w:sz w:val="20"/>
              <w:szCs w:val="20"/>
            </w:rPr>
          </w:rPrChange>
        </w:rPr>
        <w:t xml:space="preserve">conditions and expose to </w:t>
      </w:r>
      <w:del w:id="349" w:author="Chamberlain, Catherine" w:date="2020-11-13T10:06:00Z">
        <w:r w:rsidR="00C10683" w:rsidRPr="00C0771F" w:rsidDel="00B75493">
          <w:rPr>
            <w:rFonts w:ascii="Arial" w:hAnsi="Arial" w:cs="Arial"/>
            <w:rPrChange w:id="350" w:author="Chamberlain, Catherine" w:date="2020-11-12T14:58:00Z">
              <w:rPr>
                <w:rFonts w:ascii="Arial" w:hAnsi="Arial" w:cs="Arial"/>
                <w:sz w:val="20"/>
                <w:szCs w:val="20"/>
              </w:rPr>
            </w:rPrChange>
          </w:rPr>
          <w:delText>ambient light</w:delText>
        </w:r>
      </w:del>
      <w:ins w:id="351" w:author="Chamberlain, Catherine" w:date="2020-11-13T10:06:00Z">
        <w:r w:rsidR="00B75493">
          <w:rPr>
            <w:rFonts w:ascii="Arial" w:hAnsi="Arial" w:cs="Arial"/>
          </w:rPr>
          <w:t>8 hour</w:t>
        </w:r>
      </w:ins>
      <w:ins w:id="352" w:author="Chamberlain, Catherine" w:date="2020-11-13T10:23:00Z">
        <w:r w:rsidR="00C779BE">
          <w:rPr>
            <w:rFonts w:ascii="Arial" w:hAnsi="Arial" w:cs="Arial"/>
          </w:rPr>
          <w:t xml:space="preserve"> </w:t>
        </w:r>
      </w:ins>
      <w:ins w:id="353" w:author="Chamberlain, Catherine" w:date="2020-11-13T10:06:00Z">
        <w:r w:rsidR="00B75493">
          <w:rPr>
            <w:rFonts w:ascii="Arial" w:hAnsi="Arial" w:cs="Arial"/>
          </w:rPr>
          <w:t>photoperiod</w:t>
        </w:r>
      </w:ins>
      <w:ins w:id="354" w:author="Chamberlain, Catherine" w:date="2020-11-13T10:23:00Z">
        <w:r w:rsidR="00C779BE">
          <w:rPr>
            <w:rFonts w:ascii="Arial" w:hAnsi="Arial" w:cs="Arial"/>
          </w:rPr>
          <w:t xml:space="preserve"> </w:t>
        </w:r>
      </w:ins>
      <w:del w:id="355" w:author="Chamberlain, Catherine" w:date="2020-11-13T10:23:00Z">
        <w:r w:rsidR="00C10683" w:rsidRPr="00C0771F" w:rsidDel="00C779BE">
          <w:rPr>
            <w:rFonts w:ascii="Arial" w:hAnsi="Arial" w:cs="Arial"/>
            <w:rPrChange w:id="356" w:author="Chamberlain, Catherine" w:date="2020-11-12T14:58:00Z">
              <w:rPr>
                <w:rFonts w:ascii="Arial" w:hAnsi="Arial" w:cs="Arial"/>
                <w:sz w:val="20"/>
                <w:szCs w:val="20"/>
              </w:rPr>
            </w:rPrChange>
          </w:rPr>
          <w:delText xml:space="preserve"> </w:delText>
        </w:r>
      </w:del>
      <w:r w:rsidR="00C10683" w:rsidRPr="00C0771F">
        <w:rPr>
          <w:rFonts w:ascii="Arial" w:hAnsi="Arial" w:cs="Arial"/>
          <w:rPrChange w:id="357" w:author="Chamberlain, Catherine" w:date="2020-11-12T14:58:00Z">
            <w:rPr>
              <w:rFonts w:ascii="Arial" w:hAnsi="Arial" w:cs="Arial"/>
              <w:sz w:val="20"/>
              <w:szCs w:val="20"/>
            </w:rPr>
          </w:rPrChange>
        </w:rPr>
        <w:t>and</w:t>
      </w:r>
      <w:ins w:id="358" w:author="Chamberlain, Catherine" w:date="2020-11-13T10:06:00Z">
        <w:r w:rsidR="00B75493">
          <w:rPr>
            <w:rFonts w:ascii="Arial" w:hAnsi="Arial" w:cs="Arial"/>
          </w:rPr>
          <w:t xml:space="preserve"> and</w:t>
        </w:r>
      </w:ins>
      <w:ins w:id="359" w:author="Chamberlain, Catherine" w:date="2020-11-13T10:23:00Z">
        <w:r w:rsidR="00C779BE">
          <w:rPr>
            <w:rFonts w:ascii="Arial" w:hAnsi="Arial" w:cs="Arial"/>
          </w:rPr>
          <w:t xml:space="preserve"> </w:t>
        </w:r>
      </w:ins>
      <w:ins w:id="360" w:author="Chamberlain, Catherine" w:date="2020-11-13T10:07:00Z">
        <w:r w:rsidR="00B75493">
          <w:rPr>
            <w:rFonts w:ascii="Arial" w:hAnsi="Arial" w:cs="Arial"/>
          </w:rPr>
          <w:t>15</w:t>
        </w:r>
        <w:r w:rsidR="00B75493" w:rsidRPr="005A0335">
          <w:rPr>
            <w:rFonts w:ascii="Arial" w:hAnsi="Arial" w:cs="Arial"/>
          </w:rPr>
          <w:sym w:font="Symbol" w:char="F0B0"/>
        </w:r>
        <w:r w:rsidR="00B75493" w:rsidRPr="005A0335">
          <w:rPr>
            <w:rFonts w:ascii="Arial" w:hAnsi="Arial" w:cs="Arial"/>
          </w:rPr>
          <w:t>C</w:t>
        </w:r>
        <w:r w:rsidR="00B75493">
          <w:rPr>
            <w:rFonts w:ascii="Arial" w:hAnsi="Arial" w:cs="Arial"/>
          </w:rPr>
          <w:t xml:space="preserve">  daytime temperatures and 10</w:t>
        </w:r>
        <w:r w:rsidR="00B75493" w:rsidRPr="005A0335">
          <w:rPr>
            <w:rFonts w:ascii="Arial" w:hAnsi="Arial" w:cs="Arial"/>
          </w:rPr>
          <w:sym w:font="Symbol" w:char="F0B0"/>
        </w:r>
        <w:r w:rsidR="00B75493" w:rsidRPr="005A0335">
          <w:rPr>
            <w:rFonts w:ascii="Arial" w:hAnsi="Arial" w:cs="Arial"/>
          </w:rPr>
          <w:t>C</w:t>
        </w:r>
      </w:ins>
      <w:ins w:id="361" w:author="Chamberlain, Catherine" w:date="2020-11-13T10:06:00Z">
        <w:r w:rsidR="00B75493">
          <w:rPr>
            <w:rFonts w:ascii="Arial" w:hAnsi="Arial" w:cs="Arial"/>
          </w:rPr>
          <w:t xml:space="preserve">, </w:t>
        </w:r>
      </w:ins>
      <w:ins w:id="362" w:author="Chamberlain, Catherine" w:date="2020-11-13T10:07:00Z">
        <w:r w:rsidR="00B75493">
          <w:rPr>
            <w:rFonts w:ascii="Arial" w:hAnsi="Arial" w:cs="Arial"/>
          </w:rPr>
          <w:t>1</w:t>
        </w:r>
      </w:ins>
      <w:ins w:id="363" w:author="Chamberlain, Catherine" w:date="2020-11-13T10:06:00Z">
        <w:r w:rsidR="00B75493">
          <w:rPr>
            <w:rFonts w:ascii="Arial" w:hAnsi="Arial" w:cs="Arial"/>
          </w:rPr>
          <w:t>2</w:t>
        </w:r>
      </w:ins>
      <w:ins w:id="364" w:author="Chamberlain, Catherine" w:date="2020-11-13T10:07:00Z">
        <w:r w:rsidR="00B75493" w:rsidRPr="005A0335">
          <w:rPr>
            <w:rFonts w:ascii="Arial" w:hAnsi="Arial" w:cs="Arial"/>
          </w:rPr>
          <w:sym w:font="Symbol" w:char="F0B0"/>
        </w:r>
        <w:r w:rsidR="00B75493" w:rsidRPr="005A0335">
          <w:rPr>
            <w:rFonts w:ascii="Arial" w:hAnsi="Arial" w:cs="Arial"/>
          </w:rPr>
          <w:t>C</w:t>
        </w:r>
      </w:ins>
      <w:ins w:id="365" w:author="Chamberlain, Catherine" w:date="2020-11-13T10:06:00Z">
        <w:r w:rsidR="00B75493">
          <w:rPr>
            <w:rFonts w:ascii="Arial" w:hAnsi="Arial" w:cs="Arial"/>
          </w:rPr>
          <w:t xml:space="preserve"> and </w:t>
        </w:r>
      </w:ins>
      <w:ins w:id="366" w:author="Chamberlain, Catherine" w:date="2020-11-13T10:07:00Z">
        <w:r w:rsidR="00B75493">
          <w:rPr>
            <w:rFonts w:ascii="Arial" w:hAnsi="Arial" w:cs="Arial"/>
          </w:rPr>
          <w:t>1</w:t>
        </w:r>
      </w:ins>
      <w:ins w:id="367" w:author="Chamberlain, Catherine" w:date="2020-11-13T10:06:00Z">
        <w:r w:rsidR="00B75493">
          <w:rPr>
            <w:rFonts w:ascii="Arial" w:hAnsi="Arial" w:cs="Arial"/>
          </w:rPr>
          <w:t>5</w:t>
        </w:r>
      </w:ins>
      <w:ins w:id="368" w:author="Chamberlain, Catherine" w:date="2020-11-13T10:07:00Z">
        <w:r w:rsidR="00B75493" w:rsidRPr="005A0335">
          <w:rPr>
            <w:rFonts w:ascii="Arial" w:hAnsi="Arial" w:cs="Arial"/>
          </w:rPr>
          <w:sym w:font="Symbol" w:char="F0B0"/>
        </w:r>
        <w:r w:rsidR="00B75493" w:rsidRPr="005A0335">
          <w:rPr>
            <w:rFonts w:ascii="Arial" w:hAnsi="Arial" w:cs="Arial"/>
          </w:rPr>
          <w:t>C</w:t>
        </w:r>
        <w:r w:rsidR="00B75493">
          <w:rPr>
            <w:rFonts w:ascii="Arial" w:hAnsi="Arial" w:cs="Arial"/>
          </w:rPr>
          <w:t xml:space="preserve"> nighttime tmperatures</w:t>
        </w:r>
      </w:ins>
      <w:del w:id="369" w:author="Chamberlain, Catherine" w:date="2020-11-13T10:07:00Z">
        <w:r w:rsidR="00C10683" w:rsidRPr="00C0771F" w:rsidDel="00B75493">
          <w:rPr>
            <w:rFonts w:ascii="Arial" w:hAnsi="Arial" w:cs="Arial"/>
            <w:rPrChange w:id="370" w:author="Chamberlain, Catherine" w:date="2020-11-12T14:58:00Z">
              <w:rPr>
                <w:rFonts w:ascii="Arial" w:hAnsi="Arial" w:cs="Arial"/>
                <w:sz w:val="20"/>
                <w:szCs w:val="20"/>
              </w:rPr>
            </w:rPrChange>
          </w:rPr>
          <w:delText xml:space="preserve"> temperature</w:delText>
        </w:r>
      </w:del>
      <w:r w:rsidR="00C10683" w:rsidRPr="00C0771F">
        <w:rPr>
          <w:rFonts w:ascii="Arial" w:hAnsi="Arial" w:cs="Arial"/>
          <w:rPrChange w:id="371" w:author="Chamberlain, Catherine" w:date="2020-11-12T14:58:00Z">
            <w:rPr>
              <w:rFonts w:ascii="Arial" w:hAnsi="Arial" w:cs="Arial"/>
              <w:sz w:val="20"/>
              <w:szCs w:val="20"/>
            </w:rPr>
          </w:rPrChange>
        </w:rPr>
        <w:t xml:space="preserve"> </w:t>
      </w:r>
      <w:del w:id="372" w:author="Chamberlain, Catherine" w:date="2020-11-13T10:07:00Z">
        <w:r w:rsidR="00C10683" w:rsidRPr="00C0771F" w:rsidDel="00B75493">
          <w:rPr>
            <w:rFonts w:ascii="Arial" w:hAnsi="Arial" w:cs="Arial"/>
            <w:rPrChange w:id="373" w:author="Chamberlain, Catherine" w:date="2020-11-12T14:58:00Z">
              <w:rPr>
                <w:rFonts w:ascii="Arial" w:hAnsi="Arial" w:cs="Arial"/>
                <w:sz w:val="20"/>
                <w:szCs w:val="20"/>
              </w:rPr>
            </w:rPrChange>
          </w:rPr>
          <w:delText xml:space="preserve">to induce </w:delText>
        </w:r>
      </w:del>
      <w:ins w:id="374" w:author="Chamberlain, Catherine" w:date="2020-11-13T10:07:00Z">
        <w:r w:rsidR="00B75493">
          <w:rPr>
            <w:rFonts w:ascii="Arial" w:hAnsi="Arial" w:cs="Arial"/>
          </w:rPr>
          <w:t xml:space="preserve">until </w:t>
        </w:r>
      </w:ins>
      <w:del w:id="375" w:author="Chamberlain, Catherine" w:date="2020-11-13T10:07:00Z">
        <w:r w:rsidR="00C10683" w:rsidRPr="00C0771F" w:rsidDel="00B75493">
          <w:rPr>
            <w:rFonts w:ascii="Arial" w:hAnsi="Arial" w:cs="Arial"/>
            <w:rPrChange w:id="376" w:author="Chamberlain, Catherine" w:date="2020-11-12T14:58:00Z">
              <w:rPr>
                <w:rFonts w:ascii="Arial" w:hAnsi="Arial" w:cs="Arial"/>
                <w:sz w:val="20"/>
                <w:szCs w:val="20"/>
              </w:rPr>
            </w:rPrChange>
          </w:rPr>
          <w:delText>budburst</w:delText>
        </w:r>
      </w:del>
      <w:ins w:id="377" w:author="Chamberlain, Catherine" w:date="2020-11-13T10:07:00Z">
        <w:r w:rsidR="00B75493">
          <w:rPr>
            <w:rFonts w:ascii="Arial" w:hAnsi="Arial" w:cs="Arial"/>
          </w:rPr>
          <w:t>leafout</w:t>
        </w:r>
      </w:ins>
      <w:r w:rsidR="00C10683" w:rsidRPr="00C0771F">
        <w:rPr>
          <w:rFonts w:ascii="Arial" w:hAnsi="Arial" w:cs="Arial"/>
          <w:rPrChange w:id="378" w:author="Chamberlain, Catherine" w:date="2020-11-12T14:58:00Z">
            <w:rPr>
              <w:rFonts w:ascii="Arial" w:hAnsi="Arial" w:cs="Arial"/>
              <w:sz w:val="20"/>
              <w:szCs w:val="20"/>
            </w:rPr>
          </w:rPrChange>
        </w:rPr>
        <w:t xml:space="preserve">. Once full leafout is </w:t>
      </w:r>
      <w:del w:id="379" w:author="Chamberlain, Catherine" w:date="2020-11-13T10:07:00Z">
        <w:r w:rsidR="00C10683" w:rsidRPr="00C0771F" w:rsidDel="00B75493">
          <w:rPr>
            <w:rFonts w:ascii="Arial" w:hAnsi="Arial" w:cs="Arial"/>
            <w:rPrChange w:id="380" w:author="Chamberlain, Catherine" w:date="2020-11-12T14:58:00Z">
              <w:rPr>
                <w:rFonts w:ascii="Arial" w:hAnsi="Arial" w:cs="Arial"/>
                <w:sz w:val="20"/>
                <w:szCs w:val="20"/>
              </w:rPr>
            </w:rPrChange>
          </w:rPr>
          <w:delText>reached</w:delText>
        </w:r>
      </w:del>
      <w:ins w:id="381" w:author="Chamberlain, Catherine" w:date="2020-11-13T10:07:00Z">
        <w:r w:rsidR="00B75493">
          <w:rPr>
            <w:rFonts w:ascii="Arial" w:hAnsi="Arial" w:cs="Arial"/>
          </w:rPr>
          <w:t>achieved</w:t>
        </w:r>
      </w:ins>
      <w:r w:rsidR="00C10683" w:rsidRPr="00C0771F">
        <w:rPr>
          <w:rFonts w:ascii="Arial" w:hAnsi="Arial" w:cs="Arial"/>
          <w:rPrChange w:id="382" w:author="Chamberlain, Catherine" w:date="2020-11-12T14:58:00Z">
            <w:rPr>
              <w:rFonts w:ascii="Arial" w:hAnsi="Arial" w:cs="Arial"/>
              <w:sz w:val="20"/>
              <w:szCs w:val="20"/>
            </w:rPr>
          </w:rPrChange>
        </w:rPr>
        <w:t xml:space="preserve">, </w:t>
      </w:r>
      <w:del w:id="383" w:author="Chamberlain, Catherine" w:date="2020-11-12T15:04:00Z">
        <w:r w:rsidR="00C10683" w:rsidRPr="00C0771F" w:rsidDel="00DB4AD9">
          <w:rPr>
            <w:rFonts w:ascii="Arial" w:hAnsi="Arial" w:cs="Arial"/>
            <w:rPrChange w:id="384" w:author="Chamberlain, Catherine" w:date="2020-11-12T14:58:00Z">
              <w:rPr>
                <w:rFonts w:ascii="Arial" w:hAnsi="Arial" w:cs="Arial"/>
                <w:sz w:val="20"/>
                <w:szCs w:val="20"/>
              </w:rPr>
            </w:rPrChange>
          </w:rPr>
          <w:delText xml:space="preserve">we </w:delText>
        </w:r>
      </w:del>
      <w:ins w:id="385" w:author="Chamberlain, Catherine" w:date="2020-11-12T15:04:00Z">
        <w:r w:rsidR="00DB4AD9">
          <w:rPr>
            <w:rFonts w:ascii="Arial" w:hAnsi="Arial" w:cs="Arial"/>
          </w:rPr>
          <w:t>I</w:t>
        </w:r>
        <w:r w:rsidR="00DB4AD9" w:rsidRPr="00C0771F">
          <w:rPr>
            <w:rFonts w:ascii="Arial" w:hAnsi="Arial" w:cs="Arial"/>
            <w:rPrChange w:id="386" w:author="Chamberlain, Catherine" w:date="2020-11-12T14:58:00Z">
              <w:rPr>
                <w:rFonts w:ascii="Arial" w:hAnsi="Arial" w:cs="Arial"/>
                <w:sz w:val="20"/>
                <w:szCs w:val="20"/>
              </w:rPr>
            </w:rPrChange>
          </w:rPr>
          <w:t xml:space="preserve"> </w:t>
        </w:r>
      </w:ins>
      <w:r w:rsidR="00C10683" w:rsidRPr="00C0771F">
        <w:rPr>
          <w:rFonts w:ascii="Arial" w:hAnsi="Arial" w:cs="Arial"/>
          <w:rPrChange w:id="387" w:author="Chamberlain, Catherine" w:date="2020-11-12T14:58:00Z">
            <w:rPr>
              <w:rFonts w:ascii="Arial" w:hAnsi="Arial" w:cs="Arial"/>
              <w:sz w:val="20"/>
              <w:szCs w:val="20"/>
            </w:rPr>
          </w:rPrChange>
        </w:rPr>
        <w:t>will expose individuals to three levels of drought conditions</w:t>
      </w:r>
      <w:ins w:id="388" w:author="Chamberlain, Catherine" w:date="2020-11-13T10:25:00Z">
        <w:r w:rsidR="00C779BE" w:rsidRPr="005A0335">
          <w:rPr>
            <w:rFonts w:ascii="Arial" w:hAnsi="Arial" w:cs="Arial"/>
          </w:rPr>
          <w:t>: (1) control group, (2) little to no precipitation, (3) medium levels of precipitation</w:t>
        </w:r>
        <w:r w:rsidR="00C779BE">
          <w:rPr>
            <w:rFonts w:ascii="Arial" w:hAnsi="Arial" w:cs="Arial"/>
          </w:rPr>
          <w:t>, coupled with</w:t>
        </w:r>
      </w:ins>
      <w:ins w:id="389" w:author="Chamberlain, Catherine" w:date="2020-11-13T10:23:00Z">
        <w:r w:rsidR="00C779BE">
          <w:rPr>
            <w:rFonts w:ascii="Arial" w:hAnsi="Arial" w:cs="Arial"/>
          </w:rPr>
          <w:t xml:space="preserve"> a full factorial experiment of increased nighttimetime temperatures</w:t>
        </w:r>
      </w:ins>
      <w:ins w:id="390" w:author="Chamberlain, Catherine" w:date="2020-11-13T10:24:00Z">
        <w:r w:rsidR="00C779BE">
          <w:rPr>
            <w:rFonts w:ascii="Arial" w:hAnsi="Arial" w:cs="Arial"/>
          </w:rPr>
          <w:t xml:space="preserve"> (+0</w:t>
        </w:r>
        <w:r w:rsidR="00C779BE" w:rsidRPr="005A0335">
          <w:rPr>
            <w:rFonts w:ascii="Arial" w:hAnsi="Arial" w:cs="Arial"/>
          </w:rPr>
          <w:sym w:font="Symbol" w:char="F0B0"/>
        </w:r>
        <w:r w:rsidR="00C779BE" w:rsidRPr="005A0335">
          <w:rPr>
            <w:rFonts w:ascii="Arial" w:hAnsi="Arial" w:cs="Arial"/>
          </w:rPr>
          <w:t>C</w:t>
        </w:r>
        <w:r w:rsidR="00C779BE">
          <w:rPr>
            <w:rFonts w:ascii="Arial" w:hAnsi="Arial" w:cs="Arial"/>
          </w:rPr>
          <w:t>, +2</w:t>
        </w:r>
        <w:r w:rsidR="00C779BE" w:rsidRPr="005A0335">
          <w:rPr>
            <w:rFonts w:ascii="Arial" w:hAnsi="Arial" w:cs="Arial"/>
          </w:rPr>
          <w:sym w:font="Symbol" w:char="F0B0"/>
        </w:r>
        <w:r w:rsidR="00C779BE" w:rsidRPr="005A0335">
          <w:rPr>
            <w:rFonts w:ascii="Arial" w:hAnsi="Arial" w:cs="Arial"/>
          </w:rPr>
          <w:t>C</w:t>
        </w:r>
        <w:r w:rsidR="00C779BE">
          <w:rPr>
            <w:rFonts w:ascii="Arial" w:hAnsi="Arial" w:cs="Arial"/>
          </w:rPr>
          <w:t xml:space="preserve"> and +5</w:t>
        </w:r>
        <w:r w:rsidR="00C779BE" w:rsidRPr="005A0335">
          <w:rPr>
            <w:rFonts w:ascii="Arial" w:hAnsi="Arial" w:cs="Arial"/>
          </w:rPr>
          <w:sym w:font="Symbol" w:char="F0B0"/>
        </w:r>
        <w:r w:rsidR="00C779BE" w:rsidRPr="005A0335">
          <w:rPr>
            <w:rFonts w:ascii="Arial" w:hAnsi="Arial" w:cs="Arial"/>
          </w:rPr>
          <w:t>C</w:t>
        </w:r>
        <w:r w:rsidR="00C779BE">
          <w:rPr>
            <w:rFonts w:ascii="Arial" w:hAnsi="Arial" w:cs="Arial"/>
          </w:rPr>
          <w:t>)</w:t>
        </w:r>
      </w:ins>
      <w:ins w:id="391" w:author="Chamberlain, Catherine" w:date="2020-11-13T10:23:00Z">
        <w:r w:rsidR="00C779BE">
          <w:rPr>
            <w:rFonts w:ascii="Arial" w:hAnsi="Arial" w:cs="Arial"/>
          </w:rPr>
          <w:t xml:space="preserve"> </w:t>
        </w:r>
      </w:ins>
      <w:ins w:id="392" w:author="Chamberlain, Catherine" w:date="2020-11-13T10:24:00Z">
        <w:r w:rsidR="00C779BE">
          <w:rPr>
            <w:rFonts w:ascii="Arial" w:hAnsi="Arial" w:cs="Arial"/>
          </w:rPr>
          <w:t>for each drought group for a total of 9 treatment</w:t>
        </w:r>
      </w:ins>
      <w:ins w:id="393" w:author="Chamberlain, Catherine" w:date="2020-11-13T10:25:00Z">
        <w:r w:rsidR="00C779BE">
          <w:rPr>
            <w:rFonts w:ascii="Arial" w:hAnsi="Arial" w:cs="Arial"/>
          </w:rPr>
          <w:t>s</w:t>
        </w:r>
      </w:ins>
      <w:del w:id="394" w:author="Chamberlain, Catherine" w:date="2020-11-13T10:25:00Z">
        <w:r w:rsidR="00C10683" w:rsidRPr="00C0771F" w:rsidDel="00C779BE">
          <w:rPr>
            <w:rFonts w:ascii="Arial" w:hAnsi="Arial" w:cs="Arial"/>
            <w:rPrChange w:id="395" w:author="Chamberlain, Catherine" w:date="2020-11-12T14:58:00Z">
              <w:rPr>
                <w:rFonts w:ascii="Arial" w:hAnsi="Arial" w:cs="Arial"/>
                <w:sz w:val="20"/>
                <w:szCs w:val="20"/>
              </w:rPr>
            </w:rPrChange>
          </w:rPr>
          <w:delText>: (1) control group, (2) little to no precipitation, (3) medium levels of precipitation</w:delText>
        </w:r>
      </w:del>
      <w:r w:rsidR="00C10683" w:rsidRPr="00C0771F">
        <w:rPr>
          <w:rFonts w:ascii="Arial" w:hAnsi="Arial" w:cs="Arial"/>
          <w:rPrChange w:id="396" w:author="Chamberlain, Catherine" w:date="2020-11-12T14:58:00Z">
            <w:rPr>
              <w:rFonts w:ascii="Arial" w:hAnsi="Arial" w:cs="Arial"/>
              <w:sz w:val="20"/>
              <w:szCs w:val="20"/>
            </w:rPr>
          </w:rPrChange>
        </w:rPr>
        <w:t>. Phenology, mortality, soil moisture, soil temperature and nutrient levels will be evaluated. After 8 weeks of drought conditions</w:t>
      </w:r>
      <w:ins w:id="397" w:author="Chamberlain, Catherine" w:date="2020-11-13T10:25:00Z">
        <w:r w:rsidR="00C779BE">
          <w:rPr>
            <w:rFonts w:ascii="Arial" w:hAnsi="Arial" w:cs="Arial"/>
          </w:rPr>
          <w:t xml:space="preserve"> and increased nighttime temperatures</w:t>
        </w:r>
      </w:ins>
      <w:r w:rsidR="00C10683" w:rsidRPr="00C0771F">
        <w:rPr>
          <w:rFonts w:ascii="Arial" w:hAnsi="Arial" w:cs="Arial"/>
          <w:rPrChange w:id="398" w:author="Chamberlain, Catherine" w:date="2020-11-12T14:58:00Z">
            <w:rPr>
              <w:rFonts w:ascii="Arial" w:hAnsi="Arial" w:cs="Arial"/>
              <w:sz w:val="20"/>
              <w:szCs w:val="20"/>
            </w:rPr>
          </w:rPrChange>
        </w:rPr>
        <w:t>, we will water half of the treatment groups to evaluate</w:t>
      </w:r>
      <w:commentRangeStart w:id="399"/>
      <w:r w:rsidR="00C10683" w:rsidRPr="00C0771F">
        <w:rPr>
          <w:rFonts w:ascii="Arial" w:hAnsi="Arial" w:cs="Arial"/>
          <w:rPrChange w:id="400" w:author="Chamberlain, Catherine" w:date="2020-11-12T14:58:00Z">
            <w:rPr>
              <w:rFonts w:ascii="Arial" w:hAnsi="Arial" w:cs="Arial"/>
              <w:sz w:val="20"/>
              <w:szCs w:val="20"/>
            </w:rPr>
          </w:rPrChange>
        </w:rPr>
        <w:t xml:space="preserve"> recovery</w:t>
      </w:r>
      <w:commentRangeEnd w:id="399"/>
      <w:r w:rsidR="00613C92" w:rsidRPr="00C0771F">
        <w:rPr>
          <w:rStyle w:val="CommentReference"/>
          <w:rFonts w:ascii="Arial" w:hAnsi="Arial" w:cs="Arial"/>
          <w:sz w:val="22"/>
          <w:szCs w:val="22"/>
          <w:rPrChange w:id="401" w:author="Chamberlain, Catherine" w:date="2020-11-12T14:58:00Z">
            <w:rPr>
              <w:rStyle w:val="CommentReference"/>
            </w:rPr>
          </w:rPrChange>
        </w:rPr>
        <w:commentReference w:id="399"/>
      </w:r>
      <w:ins w:id="402" w:author="Chamberlain, Catherine" w:date="2020-11-12T14:38:00Z">
        <w:r w:rsidR="00046AC9" w:rsidRPr="00C0771F">
          <w:rPr>
            <w:rFonts w:ascii="Arial" w:hAnsi="Arial" w:cs="Arial"/>
            <w:rPrChange w:id="403" w:author="Chamberlain, Catherine" w:date="2020-11-12T14:58:00Z">
              <w:rPr>
                <w:rFonts w:ascii="Arial" w:hAnsi="Arial" w:cs="Arial"/>
                <w:sz w:val="20"/>
                <w:szCs w:val="20"/>
              </w:rPr>
            </w:rPrChange>
          </w:rPr>
          <w:t xml:space="preserve"> by observing </w:t>
        </w:r>
        <w:r w:rsidR="00291EE5" w:rsidRPr="00C0771F">
          <w:rPr>
            <w:rFonts w:ascii="Arial" w:hAnsi="Arial" w:cs="Arial"/>
            <w:rPrChange w:id="404" w:author="Chamberlain, Catherine" w:date="2020-11-12T14:58:00Z">
              <w:rPr>
                <w:rFonts w:ascii="Arial" w:hAnsi="Arial" w:cs="Arial"/>
                <w:sz w:val="20"/>
                <w:szCs w:val="20"/>
              </w:rPr>
            </w:rPrChange>
          </w:rPr>
          <w:t xml:space="preserve">end of season growth through phenological measurements, </w:t>
        </w:r>
      </w:ins>
      <w:ins w:id="405" w:author="Chamberlain, Catherine" w:date="2020-11-13T10:08:00Z">
        <w:r w:rsidR="00B75493">
          <w:rPr>
            <w:rFonts w:ascii="Arial" w:hAnsi="Arial" w:cs="Arial"/>
          </w:rPr>
          <w:t xml:space="preserve">canopy development, </w:t>
        </w:r>
      </w:ins>
      <w:ins w:id="406" w:author="Chamberlain, Catherine" w:date="2020-11-12T14:38:00Z">
        <w:r w:rsidR="00291EE5" w:rsidRPr="00C0771F">
          <w:rPr>
            <w:rFonts w:ascii="Arial" w:hAnsi="Arial" w:cs="Arial"/>
            <w:rPrChange w:id="407" w:author="Chamberlain, Catherine" w:date="2020-11-12T14:58:00Z">
              <w:rPr>
                <w:rFonts w:ascii="Arial" w:hAnsi="Arial" w:cs="Arial"/>
                <w:sz w:val="20"/>
                <w:szCs w:val="20"/>
              </w:rPr>
            </w:rPrChange>
          </w:rPr>
          <w:t>mortality and shoot apical meristem damage</w:t>
        </w:r>
      </w:ins>
      <w:ins w:id="408" w:author="Chamberlain, Catherine" w:date="2020-11-13T10:14:00Z">
        <w:r w:rsidR="00B75493">
          <w:rPr>
            <w:rFonts w:ascii="Arial" w:hAnsi="Arial" w:cs="Arial"/>
          </w:rPr>
          <w:t xml:space="preserve"> [Burgess</w:t>
        </w:r>
      </w:ins>
      <w:ins w:id="409" w:author="Chamberlain, Catherine" w:date="2020-11-13T10:15:00Z">
        <w:r w:rsidR="00B75493">
          <w:rPr>
            <w:rFonts w:ascii="Arial" w:hAnsi="Arial" w:cs="Arial"/>
          </w:rPr>
          <w:t>,</w:t>
        </w:r>
      </w:ins>
      <w:ins w:id="410" w:author="Chamberlain, Catherine" w:date="2020-11-13T10:14:00Z">
        <w:r w:rsidR="00B75493">
          <w:rPr>
            <w:rFonts w:ascii="Arial" w:hAnsi="Arial" w:cs="Arial"/>
          </w:rPr>
          <w:t xml:space="preserve"> 2006; Blackman</w:t>
        </w:r>
        <w:r w:rsidR="00B75493">
          <w:rPr>
            <w:rFonts w:ascii="Arial" w:hAnsi="Arial" w:cs="Arial"/>
            <w:i/>
            <w:iCs/>
          </w:rPr>
          <w:t xml:space="preserve"> et al., </w:t>
        </w:r>
        <w:r w:rsidR="00B75493">
          <w:rPr>
            <w:rFonts w:ascii="Arial" w:hAnsi="Arial" w:cs="Arial"/>
          </w:rPr>
          <w:t>2009; Brodribb</w:t>
        </w:r>
      </w:ins>
      <w:ins w:id="411" w:author="Chamberlain, Catherine" w:date="2020-11-13T10:15:00Z">
        <w:r w:rsidR="00B75493">
          <w:rPr>
            <w:rFonts w:ascii="Arial" w:hAnsi="Arial" w:cs="Arial"/>
          </w:rPr>
          <w:t xml:space="preserve"> &amp; Cochard, 2009]</w:t>
        </w:r>
      </w:ins>
      <w:ins w:id="412" w:author="Chamberlain, Catherine" w:date="2020-11-12T14:38:00Z">
        <w:r w:rsidR="00291EE5" w:rsidRPr="00C0771F">
          <w:rPr>
            <w:rFonts w:ascii="Arial" w:hAnsi="Arial" w:cs="Arial"/>
            <w:rPrChange w:id="413" w:author="Chamberlain, Catherine" w:date="2020-11-12T14:58:00Z">
              <w:rPr>
                <w:rFonts w:ascii="Arial" w:hAnsi="Arial" w:cs="Arial"/>
                <w:sz w:val="20"/>
                <w:szCs w:val="20"/>
              </w:rPr>
            </w:rPrChange>
          </w:rPr>
          <w:t>.</w:t>
        </w:r>
      </w:ins>
      <w:del w:id="414" w:author="Chamberlain, Catherine" w:date="2020-11-12T14:38:00Z">
        <w:r w:rsidR="00C10683" w:rsidRPr="00C0771F" w:rsidDel="00046AC9">
          <w:rPr>
            <w:rFonts w:ascii="Arial" w:hAnsi="Arial" w:cs="Arial"/>
            <w:rPrChange w:id="415" w:author="Chamberlain, Catherine" w:date="2020-11-12T14:58:00Z">
              <w:rPr>
                <w:rFonts w:ascii="Arial" w:hAnsi="Arial" w:cs="Arial"/>
                <w:sz w:val="20"/>
                <w:szCs w:val="20"/>
              </w:rPr>
            </w:rPrChange>
          </w:rPr>
          <w:delText xml:space="preserve">. </w:delText>
        </w:r>
      </w:del>
    </w:p>
    <w:p w14:paraId="05E338B1" w14:textId="77777777" w:rsidR="00EC5212" w:rsidRDefault="00EC5212" w:rsidP="00000A95">
      <w:pPr>
        <w:rPr>
          <w:ins w:id="416" w:author="Chamberlain, Catherine" w:date="2020-11-12T15:00:00Z"/>
          <w:rFonts w:ascii="Arial" w:hAnsi="Arial" w:cs="Arial"/>
          <w:b/>
          <w:bCs/>
        </w:rPr>
        <w:pPrChange w:id="417" w:author="Chamberlain, Catherine" w:date="2020-11-13T10:48:00Z">
          <w:pPr>
            <w:ind w:firstLine="300"/>
          </w:pPr>
        </w:pPrChange>
      </w:pPr>
    </w:p>
    <w:p w14:paraId="09FE0F69" w14:textId="46E4A44D" w:rsidR="00184B5A" w:rsidRPr="00C0771F" w:rsidRDefault="00C10683">
      <w:pPr>
        <w:ind w:firstLine="300"/>
        <w:rPr>
          <w:rFonts w:ascii="Arial" w:hAnsi="Arial" w:cs="Arial"/>
          <w:rPrChange w:id="418" w:author="Chamberlain, Catherine" w:date="2020-11-12T14:58:00Z">
            <w:rPr>
              <w:rFonts w:ascii="Arial" w:hAnsi="Arial" w:cs="Arial"/>
              <w:sz w:val="20"/>
              <w:szCs w:val="20"/>
            </w:rPr>
          </w:rPrChange>
        </w:rPr>
      </w:pPr>
      <w:r w:rsidRPr="00072622">
        <w:rPr>
          <w:rFonts w:ascii="Arial" w:hAnsi="Arial" w:cs="Arial"/>
          <w:b/>
          <w:bCs/>
          <w:i/>
          <w:iCs/>
          <w:rPrChange w:id="419" w:author="Chamberlain, Catherine" w:date="2020-11-12T15:19:00Z">
            <w:rPr>
              <w:rFonts w:ascii="Arial" w:hAnsi="Arial" w:cs="Arial"/>
              <w:b/>
              <w:bCs/>
              <w:sz w:val="20"/>
              <w:szCs w:val="20"/>
            </w:rPr>
          </w:rPrChange>
        </w:rPr>
        <w:t>Expected Outcomes and Significance</w:t>
      </w:r>
      <w:r w:rsidRPr="00C0771F">
        <w:rPr>
          <w:rFonts w:ascii="Arial" w:hAnsi="Arial" w:cs="Arial"/>
          <w:b/>
          <w:bCs/>
          <w:rPrChange w:id="420" w:author="Chamberlain, Catherine" w:date="2020-11-12T14:58:00Z">
            <w:rPr>
              <w:rFonts w:ascii="Arial" w:hAnsi="Arial" w:cs="Arial"/>
              <w:b/>
              <w:bCs/>
              <w:sz w:val="20"/>
              <w:szCs w:val="20"/>
            </w:rPr>
          </w:rPrChange>
        </w:rPr>
        <w:t>:</w:t>
      </w:r>
      <w:r w:rsidRPr="00C0771F">
        <w:rPr>
          <w:rFonts w:ascii="Arial" w:hAnsi="Arial" w:cs="Arial"/>
          <w:rPrChange w:id="421" w:author="Chamberlain, Catherine" w:date="2020-11-12T14:58:00Z">
            <w:rPr>
              <w:rFonts w:ascii="Arial" w:hAnsi="Arial" w:cs="Arial"/>
              <w:sz w:val="20"/>
              <w:szCs w:val="20"/>
            </w:rPr>
          </w:rPrChange>
        </w:rPr>
        <w:t xml:space="preserve"> By evaluating initial drought tolerance across the 10 dominant species of the southern Appalachians</w:t>
      </w:r>
      <w:ins w:id="422" w:author="Chamberlain, Catherine" w:date="2020-11-13T10:29:00Z">
        <w:r w:rsidR="00FD6780">
          <w:rPr>
            <w:rFonts w:ascii="Arial" w:hAnsi="Arial" w:cs="Arial"/>
          </w:rPr>
          <w:t xml:space="preserve"> coupled with nighttime warming</w:t>
        </w:r>
      </w:ins>
      <w:r w:rsidRPr="00C0771F">
        <w:rPr>
          <w:rFonts w:ascii="Arial" w:hAnsi="Arial" w:cs="Arial"/>
          <w:rPrChange w:id="423" w:author="Chamberlain, Catherine" w:date="2020-11-12T14:58:00Z">
            <w:rPr>
              <w:rFonts w:ascii="Arial" w:hAnsi="Arial" w:cs="Arial"/>
              <w:sz w:val="20"/>
              <w:szCs w:val="20"/>
            </w:rPr>
          </w:rPrChange>
        </w:rPr>
        <w:t xml:space="preserve">, </w:t>
      </w:r>
      <w:del w:id="424" w:author="Chamberlain, Catherine" w:date="2020-11-12T15:03:00Z">
        <w:r w:rsidRPr="00C0771F" w:rsidDel="002F253E">
          <w:rPr>
            <w:rFonts w:ascii="Arial" w:hAnsi="Arial" w:cs="Arial"/>
            <w:rPrChange w:id="425" w:author="Chamberlain, Catherine" w:date="2020-11-12T14:58:00Z">
              <w:rPr>
                <w:rFonts w:ascii="Arial" w:hAnsi="Arial" w:cs="Arial"/>
                <w:sz w:val="20"/>
                <w:szCs w:val="20"/>
              </w:rPr>
            </w:rPrChange>
          </w:rPr>
          <w:delText xml:space="preserve">we </w:delText>
        </w:r>
      </w:del>
      <w:ins w:id="426" w:author="Chamberlain, Catherine" w:date="2020-11-12T15:03:00Z">
        <w:r w:rsidR="002F253E">
          <w:rPr>
            <w:rFonts w:ascii="Arial" w:hAnsi="Arial" w:cs="Arial"/>
          </w:rPr>
          <w:t>I</w:t>
        </w:r>
        <w:r w:rsidR="002F253E" w:rsidRPr="00C0771F">
          <w:rPr>
            <w:rFonts w:ascii="Arial" w:hAnsi="Arial" w:cs="Arial"/>
            <w:rPrChange w:id="427" w:author="Chamberlain, Catherine" w:date="2020-11-12T14:58:00Z">
              <w:rPr>
                <w:rFonts w:ascii="Arial" w:hAnsi="Arial" w:cs="Arial"/>
                <w:sz w:val="20"/>
                <w:szCs w:val="20"/>
              </w:rPr>
            </w:rPrChange>
          </w:rPr>
          <w:t xml:space="preserve"> </w:t>
        </w:r>
      </w:ins>
      <w:r w:rsidRPr="00C0771F">
        <w:rPr>
          <w:rFonts w:ascii="Arial" w:hAnsi="Arial" w:cs="Arial"/>
          <w:rPrChange w:id="428" w:author="Chamberlain, Catherine" w:date="2020-11-12T14:58:00Z">
            <w:rPr>
              <w:rFonts w:ascii="Arial" w:hAnsi="Arial" w:cs="Arial"/>
              <w:sz w:val="20"/>
              <w:szCs w:val="20"/>
            </w:rPr>
          </w:rPrChange>
        </w:rPr>
        <w:t xml:space="preserve">will be able to better predict the effects of </w:t>
      </w:r>
      <w:ins w:id="429" w:author="Chamberlain, Catherine" w:date="2020-11-13T10:29:00Z">
        <w:r w:rsidR="00FD6780">
          <w:rPr>
            <w:rFonts w:ascii="Arial" w:hAnsi="Arial" w:cs="Arial"/>
          </w:rPr>
          <w:t xml:space="preserve">increasing temperatures and decreasing precipitation from </w:t>
        </w:r>
      </w:ins>
      <w:r w:rsidRPr="00C0771F">
        <w:rPr>
          <w:rFonts w:ascii="Arial" w:hAnsi="Arial" w:cs="Arial"/>
          <w:rPrChange w:id="430" w:author="Chamberlain, Catherine" w:date="2020-11-12T14:58:00Z">
            <w:rPr>
              <w:rFonts w:ascii="Arial" w:hAnsi="Arial" w:cs="Arial"/>
              <w:sz w:val="20"/>
              <w:szCs w:val="20"/>
            </w:rPr>
          </w:rPrChange>
        </w:rPr>
        <w:t xml:space="preserve">climate change on mixed-forest growth. </w:t>
      </w:r>
      <w:del w:id="431" w:author="Chamberlain, Catherine" w:date="2020-11-12T15:03:00Z">
        <w:r w:rsidRPr="00C0771F" w:rsidDel="002F253E">
          <w:rPr>
            <w:rFonts w:ascii="Arial" w:hAnsi="Arial" w:cs="Arial"/>
            <w:rPrChange w:id="432" w:author="Chamberlain, Catherine" w:date="2020-11-12T14:58:00Z">
              <w:rPr>
                <w:rFonts w:ascii="Arial" w:hAnsi="Arial" w:cs="Arial"/>
                <w:sz w:val="20"/>
                <w:szCs w:val="20"/>
              </w:rPr>
            </w:rPrChange>
          </w:rPr>
          <w:delText xml:space="preserve">We </w:delText>
        </w:r>
      </w:del>
      <w:ins w:id="433" w:author="Chamberlain, Catherine" w:date="2020-11-12T15:03:00Z">
        <w:r w:rsidR="002F253E">
          <w:rPr>
            <w:rFonts w:ascii="Arial" w:hAnsi="Arial" w:cs="Arial"/>
          </w:rPr>
          <w:t>I</w:t>
        </w:r>
        <w:r w:rsidR="002F253E" w:rsidRPr="00C0771F">
          <w:rPr>
            <w:rFonts w:ascii="Arial" w:hAnsi="Arial" w:cs="Arial"/>
            <w:rPrChange w:id="434" w:author="Chamberlain, Catherine" w:date="2020-11-12T14:58:00Z">
              <w:rPr>
                <w:rFonts w:ascii="Arial" w:hAnsi="Arial" w:cs="Arial"/>
                <w:sz w:val="20"/>
                <w:szCs w:val="20"/>
              </w:rPr>
            </w:rPrChange>
          </w:rPr>
          <w:t xml:space="preserve"> </w:t>
        </w:r>
      </w:ins>
      <w:r w:rsidRPr="00C0771F">
        <w:rPr>
          <w:rFonts w:ascii="Arial" w:hAnsi="Arial" w:cs="Arial"/>
          <w:rPrChange w:id="435" w:author="Chamberlain, Catherine" w:date="2020-11-12T14:58:00Z">
            <w:rPr>
              <w:rFonts w:ascii="Arial" w:hAnsi="Arial" w:cs="Arial"/>
              <w:sz w:val="20"/>
              <w:szCs w:val="20"/>
            </w:rPr>
          </w:rPrChange>
        </w:rPr>
        <w:t>expect higher interspecific variability in drought tolerance and also low levels of intraspecific variation across the gap size and locations, with individuals from larger</w:t>
      </w:r>
      <w:del w:id="436" w:author="Chamberlain, Catherine" w:date="2020-11-13T10:30:00Z">
        <w:r w:rsidRPr="00C0771F" w:rsidDel="00FD6780">
          <w:rPr>
            <w:rFonts w:ascii="Arial" w:hAnsi="Arial" w:cs="Arial"/>
            <w:rPrChange w:id="437" w:author="Chamberlain, Catherine" w:date="2020-11-12T14:58:00Z">
              <w:rPr>
                <w:rFonts w:ascii="Arial" w:hAnsi="Arial" w:cs="Arial"/>
                <w:sz w:val="20"/>
                <w:szCs w:val="20"/>
              </w:rPr>
            </w:rPrChange>
          </w:rPr>
          <w:delText xml:space="preserve">, more </w:delText>
        </w:r>
        <w:commentRangeStart w:id="438"/>
        <w:r w:rsidRPr="00C0771F" w:rsidDel="00FD6780">
          <w:rPr>
            <w:rFonts w:ascii="Arial" w:hAnsi="Arial" w:cs="Arial"/>
            <w:rPrChange w:id="439" w:author="Chamberlain, Catherine" w:date="2020-11-12T14:58:00Z">
              <w:rPr>
                <w:rFonts w:ascii="Arial" w:hAnsi="Arial" w:cs="Arial"/>
                <w:sz w:val="20"/>
                <w:szCs w:val="20"/>
              </w:rPr>
            </w:rPrChange>
          </w:rPr>
          <w:delText>northern sites</w:delText>
        </w:r>
      </w:del>
      <w:r w:rsidRPr="00C0771F">
        <w:rPr>
          <w:rFonts w:ascii="Arial" w:hAnsi="Arial" w:cs="Arial"/>
          <w:rPrChange w:id="440" w:author="Chamberlain, Catherine" w:date="2020-11-12T14:58:00Z">
            <w:rPr>
              <w:rFonts w:ascii="Arial" w:hAnsi="Arial" w:cs="Arial"/>
              <w:sz w:val="20"/>
              <w:szCs w:val="20"/>
            </w:rPr>
          </w:rPrChange>
        </w:rPr>
        <w:t xml:space="preserve"> </w:t>
      </w:r>
      <w:commentRangeEnd w:id="438"/>
      <w:r w:rsidR="00613C92" w:rsidRPr="00C0771F">
        <w:rPr>
          <w:rStyle w:val="CommentReference"/>
          <w:rFonts w:ascii="Arial" w:hAnsi="Arial" w:cs="Arial"/>
          <w:sz w:val="22"/>
          <w:szCs w:val="22"/>
          <w:rPrChange w:id="441" w:author="Chamberlain, Catherine" w:date="2020-11-12T14:58:00Z">
            <w:rPr>
              <w:rStyle w:val="CommentReference"/>
            </w:rPr>
          </w:rPrChange>
        </w:rPr>
        <w:commentReference w:id="438"/>
      </w:r>
      <w:r w:rsidRPr="00C0771F">
        <w:rPr>
          <w:rFonts w:ascii="Arial" w:hAnsi="Arial" w:cs="Arial"/>
          <w:rPrChange w:id="442" w:author="Chamberlain, Catherine" w:date="2020-11-12T14:58:00Z">
            <w:rPr>
              <w:rFonts w:ascii="Arial" w:hAnsi="Arial" w:cs="Arial"/>
              <w:sz w:val="20"/>
              <w:szCs w:val="20"/>
            </w:rPr>
          </w:rPrChange>
        </w:rPr>
        <w:t>having higher levels of drought tolerance than closed-canopy individuals</w:t>
      </w:r>
      <w:ins w:id="443" w:author="Chamberlain, Catherine" w:date="2020-11-13T10:30:00Z">
        <w:r w:rsidR="00FD6780">
          <w:rPr>
            <w:rFonts w:ascii="Arial" w:hAnsi="Arial" w:cs="Arial"/>
          </w:rPr>
          <w:t xml:space="preserve"> due to increased heat toler</w:t>
        </w:r>
      </w:ins>
      <w:ins w:id="444" w:author="Chamberlain, Catherine" w:date="2020-11-13T10:31:00Z">
        <w:r w:rsidR="00FD6780">
          <w:rPr>
            <w:rFonts w:ascii="Arial" w:hAnsi="Arial" w:cs="Arial"/>
          </w:rPr>
          <w:t>a</w:t>
        </w:r>
      </w:ins>
      <w:ins w:id="445" w:author="Chamberlain, Catherine" w:date="2020-11-13T10:30:00Z">
        <w:r w:rsidR="00FD6780">
          <w:rPr>
            <w:rFonts w:ascii="Arial" w:hAnsi="Arial" w:cs="Arial"/>
          </w:rPr>
          <w:t>nce</w:t>
        </w:r>
      </w:ins>
      <w:r w:rsidRPr="00C0771F">
        <w:rPr>
          <w:rFonts w:ascii="Arial" w:hAnsi="Arial" w:cs="Arial"/>
          <w:rPrChange w:id="446" w:author="Chamberlain, Catherine" w:date="2020-11-12T14:58:00Z">
            <w:rPr>
              <w:rFonts w:ascii="Arial" w:hAnsi="Arial" w:cs="Arial"/>
              <w:sz w:val="20"/>
              <w:szCs w:val="20"/>
            </w:rPr>
          </w:rPrChange>
        </w:rPr>
        <w:t>.</w:t>
      </w:r>
      <w:ins w:id="447" w:author="Chamberlain, Catherine" w:date="2020-11-13T10:31:00Z">
        <w:r w:rsidR="00FD6780">
          <w:rPr>
            <w:rFonts w:ascii="Arial" w:hAnsi="Arial" w:cs="Arial"/>
          </w:rPr>
          <w:t xml:space="preserve"> In addition, I expect individuals exposed to higher nighttime temperatures will demonstrate increased mortality and decreased recovery from drought.</w:t>
        </w:r>
      </w:ins>
      <w:r w:rsidRPr="00C0771F">
        <w:rPr>
          <w:rFonts w:ascii="Arial" w:hAnsi="Arial" w:cs="Arial"/>
          <w:rPrChange w:id="448" w:author="Chamberlain, Catherine" w:date="2020-11-12T14:58:00Z">
            <w:rPr>
              <w:rFonts w:ascii="Arial" w:hAnsi="Arial" w:cs="Arial"/>
              <w:sz w:val="20"/>
              <w:szCs w:val="20"/>
            </w:rPr>
          </w:rPrChange>
        </w:rPr>
        <w:t xml:space="preserve"> These findings are critical for forecasts as stress and disturbance are predicted to increase with warming. </w:t>
      </w:r>
    </w:p>
    <w:p w14:paraId="72A1D85A" w14:textId="77777777" w:rsidR="00913202" w:rsidRPr="00C0771F" w:rsidRDefault="00913202">
      <w:pPr>
        <w:rPr>
          <w:rFonts w:ascii="Arial" w:hAnsi="Arial" w:cs="Arial"/>
          <w:rPrChange w:id="449" w:author="Chamberlain, Catherine" w:date="2020-11-12T14:58:00Z">
            <w:rPr>
              <w:rFonts w:ascii="Arial" w:hAnsi="Arial" w:cs="Arial"/>
              <w:sz w:val="20"/>
              <w:szCs w:val="20"/>
            </w:rPr>
          </w:rPrChange>
        </w:rPr>
      </w:pPr>
    </w:p>
    <w:p w14:paraId="45F5F127" w14:textId="2A3F71E2" w:rsidR="00184B5A" w:rsidRPr="00C0771F" w:rsidDel="00000A95" w:rsidRDefault="00C10683">
      <w:pPr>
        <w:rPr>
          <w:del w:id="450" w:author="Chamberlain, Catherine" w:date="2020-11-13T10:49:00Z"/>
          <w:rFonts w:ascii="Arial" w:hAnsi="Arial" w:cs="Arial"/>
          <w:rPrChange w:id="451" w:author="Chamberlain, Catherine" w:date="2020-11-12T14:58:00Z">
            <w:rPr>
              <w:del w:id="452" w:author="Chamberlain, Catherine" w:date="2020-11-13T10:49:00Z"/>
              <w:rFonts w:ascii="Arial" w:hAnsi="Arial" w:cs="Arial"/>
              <w:sz w:val="20"/>
              <w:szCs w:val="20"/>
            </w:rPr>
          </w:rPrChange>
        </w:rPr>
      </w:pPr>
      <w:r w:rsidRPr="00C0771F">
        <w:rPr>
          <w:rFonts w:ascii="Arial" w:hAnsi="Arial" w:cs="Arial"/>
          <w:b/>
          <w:bCs/>
          <w:rPrChange w:id="453" w:author="Chamberlain, Catherine" w:date="2020-11-12T14:58:00Z">
            <w:rPr>
              <w:rFonts w:ascii="Arial" w:hAnsi="Arial" w:cs="Arial"/>
              <w:b/>
              <w:bCs/>
              <w:sz w:val="20"/>
              <w:szCs w:val="20"/>
            </w:rPr>
          </w:rPrChange>
        </w:rPr>
        <w:lastRenderedPageBreak/>
        <w:t>Hypothesis 3: The variability in soil temperature, soil moisture and soil nutrients at the soil surface will increase with increas</w:t>
      </w:r>
      <w:del w:id="454" w:author="Chamberlain, Catherine" w:date="2020-11-13T10:42:00Z">
        <w:r w:rsidRPr="00C0771F" w:rsidDel="00692862">
          <w:rPr>
            <w:rFonts w:ascii="Arial" w:hAnsi="Arial" w:cs="Arial"/>
            <w:b/>
            <w:bCs/>
            <w:rPrChange w:id="455" w:author="Chamberlain, Catherine" w:date="2020-11-12T14:58:00Z">
              <w:rPr>
                <w:rFonts w:ascii="Arial" w:hAnsi="Arial" w:cs="Arial"/>
                <w:b/>
                <w:bCs/>
                <w:sz w:val="20"/>
                <w:szCs w:val="20"/>
              </w:rPr>
            </w:rPrChange>
          </w:rPr>
          <w:delText>ing sized gaps</w:delText>
        </w:r>
      </w:del>
      <w:ins w:id="456" w:author="Chamberlain, Catherine" w:date="2020-11-13T10:42:00Z">
        <w:r w:rsidR="00692862">
          <w:rPr>
            <w:rFonts w:ascii="Arial" w:hAnsi="Arial" w:cs="Arial"/>
            <w:b/>
            <w:bCs/>
          </w:rPr>
          <w:t>ed gap size</w:t>
        </w:r>
      </w:ins>
      <w:r w:rsidRPr="00C0771F">
        <w:rPr>
          <w:rFonts w:ascii="Arial" w:hAnsi="Arial" w:cs="Arial"/>
          <w:b/>
          <w:bCs/>
          <w:rPrChange w:id="457" w:author="Chamberlain, Catherine" w:date="2020-11-12T14:58:00Z">
            <w:rPr>
              <w:rFonts w:ascii="Arial" w:hAnsi="Arial" w:cs="Arial"/>
              <w:b/>
              <w:bCs/>
              <w:sz w:val="20"/>
              <w:szCs w:val="20"/>
            </w:rPr>
          </w:rPrChange>
        </w:rPr>
        <w:t>.</w:t>
      </w:r>
      <w:r w:rsidRPr="00C0771F">
        <w:rPr>
          <w:rFonts w:ascii="Arial" w:hAnsi="Arial" w:cs="Arial"/>
          <w:rPrChange w:id="458" w:author="Chamberlain, Catherine" w:date="2020-11-12T14:58:00Z">
            <w:rPr>
              <w:rFonts w:ascii="Arial" w:hAnsi="Arial" w:cs="Arial"/>
              <w:sz w:val="20"/>
              <w:szCs w:val="20"/>
            </w:rPr>
          </w:rPrChange>
        </w:rPr>
        <w:t xml:space="preserve"> Understanding soil microbial community structure is a strong predictor for site response to environmental change. </w:t>
      </w:r>
      <w:del w:id="459" w:author="Chamberlain, Catherine" w:date="2020-11-12T15:02:00Z">
        <w:r w:rsidRPr="00C0771F" w:rsidDel="002F253E">
          <w:rPr>
            <w:rFonts w:ascii="Arial" w:hAnsi="Arial" w:cs="Arial"/>
            <w:rPrChange w:id="460" w:author="Chamberlain, Catherine" w:date="2020-11-12T14:58:00Z">
              <w:rPr>
                <w:rFonts w:ascii="Arial" w:hAnsi="Arial" w:cs="Arial"/>
                <w:sz w:val="20"/>
                <w:szCs w:val="20"/>
              </w:rPr>
            </w:rPrChange>
          </w:rPr>
          <w:delText xml:space="preserve">We </w:delText>
        </w:r>
      </w:del>
      <w:ins w:id="461" w:author="Chamberlain, Catherine" w:date="2020-11-12T15:02:00Z">
        <w:r w:rsidR="002F253E">
          <w:rPr>
            <w:rFonts w:ascii="Arial" w:hAnsi="Arial" w:cs="Arial"/>
          </w:rPr>
          <w:t>I</w:t>
        </w:r>
        <w:r w:rsidR="002F253E" w:rsidRPr="00C0771F">
          <w:rPr>
            <w:rFonts w:ascii="Arial" w:hAnsi="Arial" w:cs="Arial"/>
            <w:rPrChange w:id="462" w:author="Chamberlain, Catherine" w:date="2020-11-12T14:58:00Z">
              <w:rPr>
                <w:rFonts w:ascii="Arial" w:hAnsi="Arial" w:cs="Arial"/>
                <w:sz w:val="20"/>
                <w:szCs w:val="20"/>
              </w:rPr>
            </w:rPrChange>
          </w:rPr>
          <w:t xml:space="preserve"> </w:t>
        </w:r>
      </w:ins>
      <w:r w:rsidRPr="00C0771F">
        <w:rPr>
          <w:rFonts w:ascii="Arial" w:hAnsi="Arial" w:cs="Arial"/>
          <w:rPrChange w:id="463" w:author="Chamberlain, Catherine" w:date="2020-11-12T14:58:00Z">
            <w:rPr>
              <w:rFonts w:ascii="Arial" w:hAnsi="Arial" w:cs="Arial"/>
              <w:sz w:val="20"/>
              <w:szCs w:val="20"/>
            </w:rPr>
          </w:rPrChange>
        </w:rPr>
        <w:t xml:space="preserve">will record hourly soil temperature at each site using Hobo Loggers buried </w:t>
      </w:r>
      <w:ins w:id="464" w:author="Zakiya Holmes Leggett" w:date="2020-11-12T07:43:00Z">
        <w:r w:rsidR="00613C92" w:rsidRPr="00C0771F">
          <w:rPr>
            <w:rFonts w:ascii="Arial" w:hAnsi="Arial" w:cs="Arial"/>
            <w:rPrChange w:id="465" w:author="Chamberlain, Catherine" w:date="2020-11-12T14:58:00Z">
              <w:rPr>
                <w:rFonts w:ascii="Arial" w:hAnsi="Arial" w:cs="Arial"/>
                <w:sz w:val="20"/>
                <w:szCs w:val="20"/>
              </w:rPr>
            </w:rPrChange>
          </w:rPr>
          <w:t>5</w:t>
        </w:r>
      </w:ins>
      <w:r w:rsidRPr="00C0771F">
        <w:rPr>
          <w:rFonts w:ascii="Arial" w:hAnsi="Arial" w:cs="Arial"/>
          <w:rPrChange w:id="466" w:author="Chamberlain, Catherine" w:date="2020-11-12T14:58:00Z">
            <w:rPr>
              <w:rFonts w:ascii="Arial" w:hAnsi="Arial" w:cs="Arial"/>
              <w:sz w:val="20"/>
              <w:szCs w:val="20"/>
            </w:rPr>
          </w:rPrChange>
        </w:rPr>
        <w:t>cm below the soil surface</w:t>
      </w:r>
      <w:ins w:id="467" w:author="Chamberlain, Catherine" w:date="2020-11-12T14:40:00Z">
        <w:r w:rsidR="00291EE5" w:rsidRPr="00C0771F">
          <w:rPr>
            <w:rFonts w:ascii="Arial" w:hAnsi="Arial" w:cs="Arial"/>
            <w:rPrChange w:id="468" w:author="Chamberlain, Catherine" w:date="2020-11-12T14:58:00Z">
              <w:rPr>
                <w:rFonts w:ascii="Arial" w:hAnsi="Arial" w:cs="Arial"/>
                <w:sz w:val="20"/>
                <w:szCs w:val="20"/>
              </w:rPr>
            </w:rPrChange>
          </w:rPr>
          <w:t xml:space="preserve"> and eval</w:t>
        </w:r>
      </w:ins>
      <w:ins w:id="469" w:author="Chamberlain, Catherine" w:date="2020-11-12T14:41:00Z">
        <w:r w:rsidR="00291EE5" w:rsidRPr="00C0771F">
          <w:rPr>
            <w:rFonts w:ascii="Arial" w:hAnsi="Arial" w:cs="Arial"/>
            <w:rPrChange w:id="470" w:author="Chamberlain, Catherine" w:date="2020-11-12T14:58:00Z">
              <w:rPr>
                <w:rFonts w:ascii="Arial" w:hAnsi="Arial" w:cs="Arial"/>
                <w:sz w:val="20"/>
                <w:szCs w:val="20"/>
              </w:rPr>
            </w:rPrChange>
          </w:rPr>
          <w:t>uate light availabity using hemispherical canopy photos</w:t>
        </w:r>
      </w:ins>
      <w:ins w:id="471" w:author="Chamberlain, Catherine" w:date="2020-11-13T10:10:00Z">
        <w:r w:rsidR="00B75493">
          <w:rPr>
            <w:rFonts w:ascii="Arial" w:hAnsi="Arial" w:cs="Arial"/>
          </w:rPr>
          <w:t xml:space="preserve"> </w:t>
        </w:r>
      </w:ins>
      <w:ins w:id="472" w:author="Chamberlain, Catherine" w:date="2020-11-12T14:41:00Z">
        <w:r w:rsidR="00291EE5" w:rsidRPr="00C0771F">
          <w:rPr>
            <w:rFonts w:ascii="Arial" w:hAnsi="Arial" w:cs="Arial"/>
            <w:rPrChange w:id="473" w:author="Chamberlain, Catherine" w:date="2020-11-12T14:58:00Z">
              <w:rPr>
                <w:rFonts w:ascii="Arial" w:hAnsi="Arial" w:cs="Arial"/>
                <w:sz w:val="20"/>
                <w:szCs w:val="20"/>
              </w:rPr>
            </w:rPrChange>
          </w:rPr>
          <w:t xml:space="preserve">and then analyzing photos using Gap Analyzer software </w:t>
        </w:r>
      </w:ins>
      <w:ins w:id="474" w:author="Chamberlain, Catherine" w:date="2020-11-13T10:42:00Z">
        <w:r w:rsidR="00692862">
          <w:rPr>
            <w:rFonts w:ascii="Arial" w:hAnsi="Arial" w:cs="Arial"/>
          </w:rPr>
          <w:t>[</w:t>
        </w:r>
      </w:ins>
      <w:ins w:id="475" w:author="Chamberlain, Catherine" w:date="2020-11-12T14:42:00Z">
        <w:r w:rsidR="00291EE5" w:rsidRPr="00C0771F">
          <w:rPr>
            <w:rFonts w:ascii="Arial" w:hAnsi="Arial" w:cs="Arial"/>
            <w:rPrChange w:id="476" w:author="Chamberlain, Catherine" w:date="2020-11-12T14:58:00Z">
              <w:rPr>
                <w:rFonts w:ascii="Arial" w:hAnsi="Arial" w:cs="Arial"/>
                <w:sz w:val="20"/>
                <w:szCs w:val="20"/>
              </w:rPr>
            </w:rPrChange>
          </w:rPr>
          <w:t xml:space="preserve">Burton et al, 2014, </w:t>
        </w:r>
      </w:ins>
      <w:ins w:id="477" w:author="Chamberlain, Catherine" w:date="2020-11-12T14:41:00Z">
        <w:r w:rsidR="00291EE5" w:rsidRPr="00C0771F">
          <w:rPr>
            <w:rFonts w:ascii="Arial" w:hAnsi="Arial" w:cs="Arial"/>
            <w:rPrChange w:id="478" w:author="Chamberlain, Catherine" w:date="2020-11-12T14:58:00Z">
              <w:rPr>
                <w:rFonts w:ascii="Arial" w:hAnsi="Arial" w:cs="Arial"/>
                <w:sz w:val="20"/>
                <w:szCs w:val="20"/>
              </w:rPr>
            </w:rPrChange>
          </w:rPr>
          <w:t>Canham, 1990, F</w:t>
        </w:r>
      </w:ins>
      <w:ins w:id="479" w:author="Chamberlain, Catherine" w:date="2020-11-12T14:42:00Z">
        <w:r w:rsidR="00291EE5" w:rsidRPr="00C0771F">
          <w:rPr>
            <w:rFonts w:ascii="Arial" w:hAnsi="Arial" w:cs="Arial"/>
            <w:rPrChange w:id="480" w:author="Chamberlain, Catherine" w:date="2020-11-12T14:58:00Z">
              <w:rPr>
                <w:rFonts w:ascii="Arial" w:hAnsi="Arial" w:cs="Arial"/>
                <w:sz w:val="20"/>
                <w:szCs w:val="20"/>
              </w:rPr>
            </w:rPrChange>
          </w:rPr>
          <w:t>orrester et al., 2014</w:t>
        </w:r>
      </w:ins>
      <w:ins w:id="481" w:author="Chamberlain, Catherine" w:date="2020-11-13T10:42:00Z">
        <w:r w:rsidR="00692862">
          <w:rPr>
            <w:rFonts w:ascii="Arial" w:hAnsi="Arial" w:cs="Arial"/>
          </w:rPr>
          <w:t>]</w:t>
        </w:r>
      </w:ins>
      <w:r w:rsidRPr="00C0771F">
        <w:rPr>
          <w:rFonts w:ascii="Arial" w:hAnsi="Arial" w:cs="Arial"/>
          <w:rPrChange w:id="482" w:author="Chamberlain, Catherine" w:date="2020-11-12T14:58:00Z">
            <w:rPr>
              <w:rFonts w:ascii="Arial" w:hAnsi="Arial" w:cs="Arial"/>
              <w:sz w:val="20"/>
              <w:szCs w:val="20"/>
            </w:rPr>
          </w:rPrChange>
        </w:rPr>
        <w:t xml:space="preserve">. Volumetric soil moisture will be measured monthly using a portable soil moisture probe and throughfall will be recorded for each field season. </w:t>
      </w:r>
      <w:del w:id="483" w:author="Chamberlain, Catherine" w:date="2020-11-12T15:02:00Z">
        <w:r w:rsidRPr="00C0771F" w:rsidDel="002F253E">
          <w:rPr>
            <w:rFonts w:ascii="Arial" w:hAnsi="Arial" w:cs="Arial"/>
            <w:rPrChange w:id="484" w:author="Chamberlain, Catherine" w:date="2020-11-12T14:58:00Z">
              <w:rPr>
                <w:rFonts w:ascii="Arial" w:hAnsi="Arial" w:cs="Arial"/>
                <w:sz w:val="20"/>
                <w:szCs w:val="20"/>
              </w:rPr>
            </w:rPrChange>
          </w:rPr>
          <w:delText xml:space="preserve">We </w:delText>
        </w:r>
      </w:del>
      <w:ins w:id="485" w:author="Chamberlain, Catherine" w:date="2020-11-12T15:02:00Z">
        <w:r w:rsidR="002F253E">
          <w:rPr>
            <w:rFonts w:ascii="Arial" w:hAnsi="Arial" w:cs="Arial"/>
          </w:rPr>
          <w:t>I</w:t>
        </w:r>
        <w:r w:rsidR="002F253E" w:rsidRPr="00C0771F">
          <w:rPr>
            <w:rFonts w:ascii="Arial" w:hAnsi="Arial" w:cs="Arial"/>
            <w:rPrChange w:id="486" w:author="Chamberlain, Catherine" w:date="2020-11-12T14:58:00Z">
              <w:rPr>
                <w:rFonts w:ascii="Arial" w:hAnsi="Arial" w:cs="Arial"/>
                <w:sz w:val="20"/>
                <w:szCs w:val="20"/>
              </w:rPr>
            </w:rPrChange>
          </w:rPr>
          <w:t xml:space="preserve"> </w:t>
        </w:r>
      </w:ins>
      <w:r w:rsidRPr="00C0771F">
        <w:rPr>
          <w:rFonts w:ascii="Arial" w:hAnsi="Arial" w:cs="Arial"/>
          <w:rPrChange w:id="487" w:author="Chamberlain, Catherine" w:date="2020-11-12T14:58:00Z">
            <w:rPr>
              <w:rFonts w:ascii="Arial" w:hAnsi="Arial" w:cs="Arial"/>
              <w:sz w:val="20"/>
              <w:szCs w:val="20"/>
            </w:rPr>
          </w:rPrChange>
        </w:rPr>
        <w:t xml:space="preserve">will collect soil cores from 0-10cm and 10-20cm for each field season and compare to soil cores collected at the same or similar sites from 2017 </w:t>
      </w:r>
      <w:ins w:id="488" w:author="Zakiya Holmes Leggett" w:date="2020-11-12T07:44:00Z">
        <w:r w:rsidR="00613C92" w:rsidRPr="00C0771F">
          <w:rPr>
            <w:rFonts w:ascii="Arial" w:hAnsi="Arial" w:cs="Arial"/>
            <w:rPrChange w:id="489" w:author="Chamberlain, Catherine" w:date="2020-11-12T14:58:00Z">
              <w:rPr>
                <w:rFonts w:ascii="Arial" w:hAnsi="Arial" w:cs="Arial"/>
                <w:sz w:val="20"/>
                <w:szCs w:val="20"/>
              </w:rPr>
            </w:rPrChange>
          </w:rPr>
          <w:t xml:space="preserve">(post-doc mentor collected and archived samples in 2017) </w:t>
        </w:r>
      </w:ins>
      <w:r w:rsidRPr="00C0771F">
        <w:rPr>
          <w:rFonts w:ascii="Arial" w:hAnsi="Arial" w:cs="Arial"/>
          <w:rPrChange w:id="490" w:author="Chamberlain, Catherine" w:date="2020-11-12T14:58:00Z">
            <w:rPr>
              <w:rFonts w:ascii="Arial" w:hAnsi="Arial" w:cs="Arial"/>
              <w:sz w:val="20"/>
              <w:szCs w:val="20"/>
            </w:rPr>
          </w:rPrChange>
        </w:rPr>
        <w:t xml:space="preserve">to compare soil microbial functional groups and nutrient content. </w:t>
      </w:r>
      <w:del w:id="491" w:author="Chamberlain, Catherine" w:date="2020-11-12T15:02:00Z">
        <w:r w:rsidRPr="00C0771F" w:rsidDel="002F253E">
          <w:rPr>
            <w:rFonts w:ascii="Arial" w:hAnsi="Arial" w:cs="Arial"/>
            <w:rPrChange w:id="492" w:author="Chamberlain, Catherine" w:date="2020-11-12T14:58:00Z">
              <w:rPr>
                <w:rFonts w:ascii="Arial" w:hAnsi="Arial" w:cs="Arial"/>
                <w:sz w:val="20"/>
                <w:szCs w:val="20"/>
              </w:rPr>
            </w:rPrChange>
          </w:rPr>
          <w:delText xml:space="preserve">We </w:delText>
        </w:r>
      </w:del>
      <w:ins w:id="493" w:author="Chamberlain, Catherine" w:date="2020-11-12T15:02:00Z">
        <w:r w:rsidR="002F253E">
          <w:rPr>
            <w:rFonts w:ascii="Arial" w:hAnsi="Arial" w:cs="Arial"/>
          </w:rPr>
          <w:t>I</w:t>
        </w:r>
        <w:r w:rsidR="002F253E" w:rsidRPr="00C0771F">
          <w:rPr>
            <w:rFonts w:ascii="Arial" w:hAnsi="Arial" w:cs="Arial"/>
            <w:rPrChange w:id="494" w:author="Chamberlain, Catherine" w:date="2020-11-12T14:58:00Z">
              <w:rPr>
                <w:rFonts w:ascii="Arial" w:hAnsi="Arial" w:cs="Arial"/>
                <w:sz w:val="20"/>
                <w:szCs w:val="20"/>
              </w:rPr>
            </w:rPrChange>
          </w:rPr>
          <w:t xml:space="preserve"> </w:t>
        </w:r>
      </w:ins>
      <w:r w:rsidRPr="00C0771F">
        <w:rPr>
          <w:rFonts w:ascii="Arial" w:hAnsi="Arial" w:cs="Arial"/>
          <w:rPrChange w:id="495" w:author="Chamberlain, Catherine" w:date="2020-11-12T14:58:00Z">
            <w:rPr>
              <w:rFonts w:ascii="Arial" w:hAnsi="Arial" w:cs="Arial"/>
              <w:sz w:val="20"/>
              <w:szCs w:val="20"/>
            </w:rPr>
          </w:rPrChange>
        </w:rPr>
        <w:t xml:space="preserve">will then submit the soil cores to NCSU Soil Lab for standard nutrient analysis and to Microbial iD lab (Newark, DE) for PLFA analysis. Using structural equation modeling, </w:t>
      </w:r>
      <w:del w:id="496" w:author="Chamberlain, Catherine" w:date="2020-11-12T15:02:00Z">
        <w:r w:rsidRPr="00C0771F" w:rsidDel="002F253E">
          <w:rPr>
            <w:rFonts w:ascii="Arial" w:hAnsi="Arial" w:cs="Arial"/>
            <w:rPrChange w:id="497" w:author="Chamberlain, Catherine" w:date="2020-11-12T14:58:00Z">
              <w:rPr>
                <w:rFonts w:ascii="Arial" w:hAnsi="Arial" w:cs="Arial"/>
                <w:sz w:val="20"/>
                <w:szCs w:val="20"/>
              </w:rPr>
            </w:rPrChange>
          </w:rPr>
          <w:delText xml:space="preserve">we </w:delText>
        </w:r>
      </w:del>
      <w:ins w:id="498" w:author="Chamberlain, Catherine" w:date="2020-11-12T15:02:00Z">
        <w:r w:rsidR="002F253E">
          <w:rPr>
            <w:rFonts w:ascii="Arial" w:hAnsi="Arial" w:cs="Arial"/>
          </w:rPr>
          <w:t>I</w:t>
        </w:r>
        <w:r w:rsidR="002F253E" w:rsidRPr="00C0771F">
          <w:rPr>
            <w:rFonts w:ascii="Arial" w:hAnsi="Arial" w:cs="Arial"/>
            <w:rPrChange w:id="499" w:author="Chamberlain, Catherine" w:date="2020-11-12T14:58:00Z">
              <w:rPr>
                <w:rFonts w:ascii="Arial" w:hAnsi="Arial" w:cs="Arial"/>
                <w:sz w:val="20"/>
                <w:szCs w:val="20"/>
              </w:rPr>
            </w:rPrChange>
          </w:rPr>
          <w:t xml:space="preserve"> </w:t>
        </w:r>
      </w:ins>
      <w:r w:rsidRPr="00C0771F">
        <w:rPr>
          <w:rFonts w:ascii="Arial" w:hAnsi="Arial" w:cs="Arial"/>
          <w:rPrChange w:id="500" w:author="Chamberlain, Catherine" w:date="2020-11-12T14:58:00Z">
            <w:rPr>
              <w:rFonts w:ascii="Arial" w:hAnsi="Arial" w:cs="Arial"/>
              <w:sz w:val="20"/>
              <w:szCs w:val="20"/>
            </w:rPr>
          </w:rPrChange>
        </w:rPr>
        <w:t>will evaluate the relationship of vertical and horizontal structure and soil microbial community structure.</w:t>
      </w:r>
    </w:p>
    <w:p w14:paraId="66ABBC18" w14:textId="77777777" w:rsidR="00EC5212" w:rsidRDefault="00EC5212" w:rsidP="00000A95">
      <w:pPr>
        <w:rPr>
          <w:ins w:id="501" w:author="Chamberlain, Catherine" w:date="2020-11-12T15:00:00Z"/>
          <w:rFonts w:ascii="Arial" w:hAnsi="Arial" w:cs="Arial"/>
          <w:b/>
          <w:bCs/>
        </w:rPr>
        <w:pPrChange w:id="502" w:author="Chamberlain, Catherine" w:date="2020-11-13T10:49:00Z">
          <w:pPr>
            <w:ind w:firstLine="300"/>
          </w:pPr>
        </w:pPrChange>
      </w:pPr>
    </w:p>
    <w:p w14:paraId="073133C6" w14:textId="5E54D065" w:rsidR="00791910" w:rsidRPr="00C0771F" w:rsidRDefault="00C10683" w:rsidP="00377538">
      <w:pPr>
        <w:ind w:firstLine="300"/>
        <w:rPr>
          <w:rFonts w:ascii="Arial" w:hAnsi="Arial" w:cs="Arial"/>
          <w:rPrChange w:id="503" w:author="Chamberlain, Catherine" w:date="2020-11-12T14:58:00Z">
            <w:rPr>
              <w:rFonts w:ascii="Arial" w:hAnsi="Arial" w:cs="Arial"/>
              <w:sz w:val="20"/>
              <w:szCs w:val="20"/>
            </w:rPr>
          </w:rPrChange>
        </w:rPr>
      </w:pPr>
      <w:r w:rsidRPr="00072622">
        <w:rPr>
          <w:rFonts w:ascii="Arial" w:hAnsi="Arial" w:cs="Arial"/>
          <w:b/>
          <w:bCs/>
          <w:i/>
          <w:iCs/>
          <w:rPrChange w:id="504" w:author="Chamberlain, Catherine" w:date="2020-11-12T15:19:00Z">
            <w:rPr>
              <w:rFonts w:ascii="Arial" w:hAnsi="Arial" w:cs="Arial"/>
              <w:b/>
              <w:bCs/>
              <w:sz w:val="20"/>
              <w:szCs w:val="20"/>
            </w:rPr>
          </w:rPrChange>
        </w:rPr>
        <w:t>Expected Outcomes and Significance</w:t>
      </w:r>
      <w:r w:rsidRPr="00C0771F">
        <w:rPr>
          <w:rFonts w:ascii="Arial" w:hAnsi="Arial" w:cs="Arial"/>
          <w:b/>
          <w:bCs/>
          <w:rPrChange w:id="505" w:author="Chamberlain, Catherine" w:date="2020-11-12T14:58:00Z">
            <w:rPr>
              <w:rFonts w:ascii="Arial" w:hAnsi="Arial" w:cs="Arial"/>
              <w:b/>
              <w:bCs/>
              <w:sz w:val="20"/>
              <w:szCs w:val="20"/>
            </w:rPr>
          </w:rPrChange>
        </w:rPr>
        <w:t>:</w:t>
      </w:r>
      <w:r w:rsidRPr="00C0771F">
        <w:rPr>
          <w:rFonts w:ascii="Arial" w:hAnsi="Arial" w:cs="Arial"/>
          <w:rPrChange w:id="506" w:author="Chamberlain, Catherine" w:date="2020-11-12T14:58:00Z">
            <w:rPr>
              <w:rFonts w:ascii="Arial" w:hAnsi="Arial" w:cs="Arial"/>
              <w:sz w:val="20"/>
              <w:szCs w:val="20"/>
            </w:rPr>
          </w:rPrChange>
        </w:rPr>
        <w:t xml:space="preserve"> Through the interactive effects of climate change and rapid land-use change, gap size and location will influence soil microclimatic conditions as well as nutrient availability. </w:t>
      </w:r>
      <w:del w:id="507" w:author="Chamberlain, Catherine" w:date="2020-11-12T15:03:00Z">
        <w:r w:rsidRPr="00C0771F" w:rsidDel="002F253E">
          <w:rPr>
            <w:rFonts w:ascii="Arial" w:hAnsi="Arial" w:cs="Arial"/>
            <w:rPrChange w:id="508" w:author="Chamberlain, Catherine" w:date="2020-11-12T14:58:00Z">
              <w:rPr>
                <w:rFonts w:ascii="Arial" w:hAnsi="Arial" w:cs="Arial"/>
                <w:sz w:val="20"/>
                <w:szCs w:val="20"/>
              </w:rPr>
            </w:rPrChange>
          </w:rPr>
          <w:delText xml:space="preserve">We </w:delText>
        </w:r>
      </w:del>
      <w:ins w:id="509" w:author="Chamberlain, Catherine" w:date="2020-11-12T15:03:00Z">
        <w:r w:rsidR="002F253E">
          <w:rPr>
            <w:rFonts w:ascii="Arial" w:hAnsi="Arial" w:cs="Arial"/>
          </w:rPr>
          <w:t>I</w:t>
        </w:r>
        <w:r w:rsidR="002F253E" w:rsidRPr="00C0771F">
          <w:rPr>
            <w:rFonts w:ascii="Arial" w:hAnsi="Arial" w:cs="Arial"/>
            <w:rPrChange w:id="510" w:author="Chamberlain, Catherine" w:date="2020-11-12T14:58:00Z">
              <w:rPr>
                <w:rFonts w:ascii="Arial" w:hAnsi="Arial" w:cs="Arial"/>
                <w:sz w:val="20"/>
                <w:szCs w:val="20"/>
              </w:rPr>
            </w:rPrChange>
          </w:rPr>
          <w:t xml:space="preserve"> </w:t>
        </w:r>
      </w:ins>
      <w:r w:rsidRPr="00C0771F">
        <w:rPr>
          <w:rFonts w:ascii="Arial" w:hAnsi="Arial" w:cs="Arial"/>
          <w:rPrChange w:id="511" w:author="Chamberlain, Catherine" w:date="2020-11-12T14:58:00Z">
            <w:rPr>
              <w:rFonts w:ascii="Arial" w:hAnsi="Arial" w:cs="Arial"/>
              <w:sz w:val="20"/>
              <w:szCs w:val="20"/>
            </w:rPr>
          </w:rPrChange>
        </w:rPr>
        <w:t xml:space="preserve">expect </w:t>
      </w:r>
      <w:commentRangeStart w:id="512"/>
      <w:r w:rsidRPr="00C0771F">
        <w:rPr>
          <w:rFonts w:ascii="Arial" w:hAnsi="Arial" w:cs="Arial"/>
          <w:rPrChange w:id="513" w:author="Chamberlain, Catherine" w:date="2020-11-12T14:58:00Z">
            <w:rPr>
              <w:rFonts w:ascii="Arial" w:hAnsi="Arial" w:cs="Arial"/>
              <w:sz w:val="20"/>
              <w:szCs w:val="20"/>
            </w:rPr>
          </w:rPrChange>
        </w:rPr>
        <w:t xml:space="preserve">light availability </w:t>
      </w:r>
      <w:commentRangeEnd w:id="512"/>
      <w:r w:rsidR="00613C92" w:rsidRPr="00C0771F">
        <w:rPr>
          <w:rStyle w:val="CommentReference"/>
          <w:rFonts w:ascii="Arial" w:hAnsi="Arial" w:cs="Arial"/>
          <w:sz w:val="22"/>
          <w:szCs w:val="22"/>
          <w:rPrChange w:id="514" w:author="Chamberlain, Catherine" w:date="2020-11-12T14:58:00Z">
            <w:rPr>
              <w:rStyle w:val="CommentReference"/>
            </w:rPr>
          </w:rPrChange>
        </w:rPr>
        <w:commentReference w:id="512"/>
      </w:r>
      <w:r w:rsidRPr="00C0771F">
        <w:rPr>
          <w:rFonts w:ascii="Arial" w:hAnsi="Arial" w:cs="Arial"/>
          <w:rPrChange w:id="515" w:author="Chamberlain, Catherine" w:date="2020-11-12T14:58:00Z">
            <w:rPr>
              <w:rFonts w:ascii="Arial" w:hAnsi="Arial" w:cs="Arial"/>
              <w:sz w:val="20"/>
              <w:szCs w:val="20"/>
            </w:rPr>
          </w:rPrChange>
        </w:rPr>
        <w:t xml:space="preserve">and soil temperatures to be greatest in the northern portion of the gap, while maximum soil moisture will occur in the southern portion of the gap [Schatz </w:t>
      </w:r>
      <w:r w:rsidRPr="00C0771F">
        <w:rPr>
          <w:rFonts w:ascii="Arial" w:hAnsi="Arial" w:cs="Arial"/>
          <w:i/>
          <w:iCs/>
          <w:rPrChange w:id="516" w:author="Chamberlain, Catherine" w:date="2020-11-12T14:58:00Z">
            <w:rPr>
              <w:rFonts w:ascii="Arial" w:hAnsi="Arial" w:cs="Arial"/>
              <w:i/>
              <w:iCs/>
              <w:sz w:val="20"/>
              <w:szCs w:val="20"/>
            </w:rPr>
          </w:rPrChange>
        </w:rPr>
        <w:t>et al.</w:t>
      </w:r>
      <w:r w:rsidRPr="00C0771F">
        <w:rPr>
          <w:rFonts w:ascii="Arial" w:hAnsi="Arial" w:cs="Arial"/>
          <w:rPrChange w:id="517" w:author="Chamberlain, Catherine" w:date="2020-11-12T14:58:00Z">
            <w:rPr>
              <w:rFonts w:ascii="Arial" w:hAnsi="Arial" w:cs="Arial"/>
              <w:sz w:val="20"/>
              <w:szCs w:val="20"/>
            </w:rPr>
          </w:rPrChange>
        </w:rPr>
        <w:t xml:space="preserve">, 2012; Raymond </w:t>
      </w:r>
      <w:r w:rsidRPr="00C0771F">
        <w:rPr>
          <w:rFonts w:ascii="Arial" w:hAnsi="Arial" w:cs="Arial"/>
          <w:i/>
          <w:iCs/>
          <w:rPrChange w:id="518" w:author="Chamberlain, Catherine" w:date="2020-11-12T14:58:00Z">
            <w:rPr>
              <w:rFonts w:ascii="Arial" w:hAnsi="Arial" w:cs="Arial"/>
              <w:i/>
              <w:iCs/>
              <w:sz w:val="20"/>
              <w:szCs w:val="20"/>
            </w:rPr>
          </w:rPrChange>
        </w:rPr>
        <w:t>et al.</w:t>
      </w:r>
      <w:r w:rsidRPr="00C0771F">
        <w:rPr>
          <w:rFonts w:ascii="Arial" w:hAnsi="Arial" w:cs="Arial"/>
          <w:rPrChange w:id="519" w:author="Chamberlain, Catherine" w:date="2020-11-12T14:58:00Z">
            <w:rPr>
              <w:rFonts w:ascii="Arial" w:hAnsi="Arial" w:cs="Arial"/>
              <w:sz w:val="20"/>
              <w:szCs w:val="20"/>
            </w:rPr>
          </w:rPrChange>
        </w:rPr>
        <w:t xml:space="preserve">, 2006]. By examining belowground responses to canopy gaps through soil moisture, temperature and nutrient composition, </w:t>
      </w:r>
      <w:del w:id="520" w:author="Chamberlain, Catherine" w:date="2020-11-12T15:03:00Z">
        <w:r w:rsidRPr="00C0771F" w:rsidDel="002F253E">
          <w:rPr>
            <w:rFonts w:ascii="Arial" w:hAnsi="Arial" w:cs="Arial"/>
            <w:rPrChange w:id="521" w:author="Chamberlain, Catherine" w:date="2020-11-12T14:58:00Z">
              <w:rPr>
                <w:rFonts w:ascii="Arial" w:hAnsi="Arial" w:cs="Arial"/>
                <w:sz w:val="20"/>
                <w:szCs w:val="20"/>
              </w:rPr>
            </w:rPrChange>
          </w:rPr>
          <w:delText xml:space="preserve">we </w:delText>
        </w:r>
      </w:del>
      <w:ins w:id="522" w:author="Chamberlain, Catherine" w:date="2020-11-12T15:03:00Z">
        <w:r w:rsidR="002F253E">
          <w:rPr>
            <w:rFonts w:ascii="Arial" w:hAnsi="Arial" w:cs="Arial"/>
          </w:rPr>
          <w:t>I</w:t>
        </w:r>
        <w:r w:rsidR="002F253E" w:rsidRPr="00C0771F">
          <w:rPr>
            <w:rFonts w:ascii="Arial" w:hAnsi="Arial" w:cs="Arial"/>
            <w:rPrChange w:id="523" w:author="Chamberlain, Catherine" w:date="2020-11-12T14:58:00Z">
              <w:rPr>
                <w:rFonts w:ascii="Arial" w:hAnsi="Arial" w:cs="Arial"/>
                <w:sz w:val="20"/>
                <w:szCs w:val="20"/>
              </w:rPr>
            </w:rPrChange>
          </w:rPr>
          <w:t xml:space="preserve"> </w:t>
        </w:r>
      </w:ins>
      <w:r w:rsidRPr="00C0771F">
        <w:rPr>
          <w:rFonts w:ascii="Arial" w:hAnsi="Arial" w:cs="Arial"/>
          <w:rPrChange w:id="524" w:author="Chamberlain, Catherine" w:date="2020-11-12T14:58:00Z">
            <w:rPr>
              <w:rFonts w:ascii="Arial" w:hAnsi="Arial" w:cs="Arial"/>
              <w:sz w:val="20"/>
              <w:szCs w:val="20"/>
            </w:rPr>
          </w:rPrChange>
        </w:rPr>
        <w:t xml:space="preserve">will be able to greatly improve predictive climate models for the region and likely contribute to global modelling systems. </w:t>
      </w:r>
    </w:p>
    <w:p w14:paraId="059BD4CD" w14:textId="77777777" w:rsidR="00791910" w:rsidRPr="00072622" w:rsidRDefault="00791910" w:rsidP="00791910">
      <w:pPr>
        <w:autoSpaceDE/>
        <w:autoSpaceDN/>
        <w:adjustRightInd/>
        <w:jc w:val="left"/>
        <w:rPr>
          <w:rFonts w:ascii="Arial" w:eastAsia="Times New Roman" w:hAnsi="Arial" w:cs="Arial"/>
          <w:noProof w:val="0"/>
          <w:color w:val="000000"/>
          <w:sz w:val="24"/>
          <w:szCs w:val="24"/>
          <w:rPrChange w:id="525" w:author="Chamberlain, Catherine" w:date="2020-11-12T15:19:00Z">
            <w:rPr>
              <w:rFonts w:ascii="Arial" w:eastAsia="Times New Roman" w:hAnsi="Arial" w:cs="Arial"/>
              <w:noProof w:val="0"/>
              <w:color w:val="000000"/>
            </w:rPr>
          </w:rPrChange>
        </w:rPr>
      </w:pPr>
    </w:p>
    <w:p w14:paraId="463F73D8" w14:textId="77777777" w:rsidR="00184B5A" w:rsidRPr="00072622" w:rsidRDefault="00C10683">
      <w:pPr>
        <w:rPr>
          <w:rFonts w:ascii="Arial" w:hAnsi="Arial" w:cs="Arial"/>
          <w:sz w:val="24"/>
          <w:szCs w:val="24"/>
        </w:rPr>
      </w:pPr>
      <w:r w:rsidRPr="00072622">
        <w:rPr>
          <w:rFonts w:ascii="Arial" w:hAnsi="Arial" w:cs="Arial"/>
          <w:b/>
          <w:bCs/>
          <w:sz w:val="24"/>
          <w:szCs w:val="24"/>
        </w:rPr>
        <w:t>Justification of Sponsoring Scientist and Host Institution:</w:t>
      </w:r>
    </w:p>
    <w:p w14:paraId="0B4C083A" w14:textId="33A0DA17" w:rsidR="00A83DE5" w:rsidRPr="00C0771F" w:rsidRDefault="00C10683">
      <w:pPr>
        <w:rPr>
          <w:rFonts w:ascii="Arial" w:hAnsi="Arial" w:cs="Arial"/>
          <w:rPrChange w:id="526" w:author="Chamberlain, Catherine" w:date="2020-11-12T14:58:00Z">
            <w:rPr>
              <w:rFonts w:ascii="Arial" w:hAnsi="Arial" w:cs="Arial"/>
              <w:sz w:val="20"/>
              <w:szCs w:val="20"/>
            </w:rPr>
          </w:rPrChange>
        </w:rPr>
      </w:pPr>
      <w:r w:rsidRPr="00C0771F">
        <w:rPr>
          <w:rFonts w:ascii="Arial" w:hAnsi="Arial" w:cs="Arial"/>
          <w:rPrChange w:id="527" w:author="Chamberlain, Catherine" w:date="2020-11-12T14:58:00Z">
            <w:rPr>
              <w:rFonts w:ascii="Arial" w:hAnsi="Arial" w:cs="Arial"/>
              <w:sz w:val="20"/>
              <w:szCs w:val="20"/>
            </w:rPr>
          </w:rPrChange>
        </w:rPr>
        <w:t xml:space="preserve">The proposed </w:t>
      </w:r>
      <w:del w:id="528" w:author="Chamberlain, Catherine" w:date="2020-11-13T10:43:00Z">
        <w:r w:rsidRPr="00C0771F" w:rsidDel="00692862">
          <w:rPr>
            <w:rFonts w:ascii="Arial" w:hAnsi="Arial" w:cs="Arial"/>
            <w:rPrChange w:id="529" w:author="Chamberlain, Catherine" w:date="2020-11-12T14:58:00Z">
              <w:rPr>
                <w:rFonts w:ascii="Arial" w:hAnsi="Arial" w:cs="Arial"/>
                <w:sz w:val="20"/>
                <w:szCs w:val="20"/>
              </w:rPr>
            </w:rPrChange>
          </w:rPr>
          <w:delText xml:space="preserve">experiments </w:delText>
        </w:r>
      </w:del>
      <w:ins w:id="530" w:author="Chamberlain, Catherine" w:date="2020-11-13T10:43:00Z">
        <w:r w:rsidR="00692862">
          <w:rPr>
            <w:rFonts w:ascii="Arial" w:hAnsi="Arial" w:cs="Arial"/>
          </w:rPr>
          <w:t>project</w:t>
        </w:r>
        <w:r w:rsidR="00692862" w:rsidRPr="00C0771F">
          <w:rPr>
            <w:rFonts w:ascii="Arial" w:hAnsi="Arial" w:cs="Arial"/>
            <w:rPrChange w:id="531" w:author="Chamberlain, Catherine" w:date="2020-11-12T14:58:00Z">
              <w:rPr>
                <w:rFonts w:ascii="Arial" w:hAnsi="Arial" w:cs="Arial"/>
                <w:sz w:val="20"/>
                <w:szCs w:val="20"/>
              </w:rPr>
            </w:rPrChange>
          </w:rPr>
          <w:t xml:space="preserve"> </w:t>
        </w:r>
      </w:ins>
      <w:r w:rsidRPr="00C0771F">
        <w:rPr>
          <w:rFonts w:ascii="Arial" w:hAnsi="Arial" w:cs="Arial"/>
          <w:rPrChange w:id="532" w:author="Chamberlain, Catherine" w:date="2020-11-12T14:58:00Z">
            <w:rPr>
              <w:rFonts w:ascii="Arial" w:hAnsi="Arial" w:cs="Arial"/>
              <w:sz w:val="20"/>
              <w:szCs w:val="20"/>
            </w:rPr>
          </w:rPrChange>
        </w:rPr>
        <w:t>and broader impact programs will be carried out in the lab of Dr. Zakiya Leggett in the College of Natural Resources at North Carolina State University.</w:t>
      </w:r>
      <w:ins w:id="533" w:author="Chamberlain, Catherine" w:date="2020-11-13T10:43:00Z">
        <w:r w:rsidR="00692862">
          <w:rPr>
            <w:rFonts w:ascii="Arial" w:hAnsi="Arial" w:cs="Arial"/>
          </w:rPr>
          <w:t xml:space="preserve"> This project will allow me to transition to career inde</w:t>
        </w:r>
      </w:ins>
      <w:ins w:id="534" w:author="Chamberlain, Catherine" w:date="2020-11-13T10:44:00Z">
        <w:r w:rsidR="00692862">
          <w:rPr>
            <w:rFonts w:ascii="Arial" w:hAnsi="Arial" w:cs="Arial"/>
          </w:rPr>
          <w:t>pendence and help broaden my skills from phenology observations and modelling</w:t>
        </w:r>
      </w:ins>
      <w:ins w:id="535" w:author="Chamberlain, Catherine" w:date="2020-11-13T10:45:00Z">
        <w:r w:rsidR="00692862">
          <w:rPr>
            <w:rFonts w:ascii="Arial" w:hAnsi="Arial" w:cs="Arial"/>
          </w:rPr>
          <w:t xml:space="preserve"> [Chamberlain </w:t>
        </w:r>
        <w:r w:rsidR="00692862">
          <w:rPr>
            <w:rFonts w:ascii="Arial" w:hAnsi="Arial" w:cs="Arial"/>
            <w:i/>
            <w:iCs/>
          </w:rPr>
          <w:t xml:space="preserve">et al., </w:t>
        </w:r>
        <w:r w:rsidR="00692862">
          <w:rPr>
            <w:rFonts w:ascii="Arial" w:hAnsi="Arial" w:cs="Arial"/>
          </w:rPr>
          <w:t>2020</w:t>
        </w:r>
      </w:ins>
      <w:ins w:id="536" w:author="Chamberlain, Catherine" w:date="2020-11-13T10:46:00Z">
        <w:r w:rsidR="00692862">
          <w:rPr>
            <w:rFonts w:ascii="Arial" w:hAnsi="Arial" w:cs="Arial"/>
          </w:rPr>
          <w:t>;</w:t>
        </w:r>
      </w:ins>
      <w:ins w:id="537" w:author="Chamberlain, Catherine" w:date="2020-11-13T10:45:00Z">
        <w:r w:rsidR="00692862">
          <w:rPr>
            <w:rFonts w:ascii="Arial" w:hAnsi="Arial" w:cs="Arial"/>
          </w:rPr>
          <w:t xml:space="preserve"> Chamberlain </w:t>
        </w:r>
      </w:ins>
      <w:ins w:id="538" w:author="Chamberlain, Catherine" w:date="2020-11-13T10:46:00Z">
        <w:r w:rsidR="00692862">
          <w:rPr>
            <w:rFonts w:ascii="Arial" w:hAnsi="Arial" w:cs="Arial"/>
            <w:i/>
            <w:iCs/>
          </w:rPr>
          <w:t xml:space="preserve">et al., </w:t>
        </w:r>
        <w:r w:rsidR="00692862">
          <w:rPr>
            <w:rFonts w:ascii="Arial" w:hAnsi="Arial" w:cs="Arial"/>
          </w:rPr>
          <w:t xml:space="preserve">2019; Ettinger </w:t>
        </w:r>
        <w:r w:rsidR="00692862">
          <w:rPr>
            <w:rFonts w:ascii="Arial" w:hAnsi="Arial" w:cs="Arial"/>
            <w:i/>
            <w:iCs/>
          </w:rPr>
          <w:t xml:space="preserve">et al., </w:t>
        </w:r>
        <w:r w:rsidR="00692862">
          <w:rPr>
            <w:rFonts w:ascii="Arial" w:hAnsi="Arial" w:cs="Arial"/>
          </w:rPr>
          <w:t xml:space="preserve">2020; Furze </w:t>
        </w:r>
        <w:r w:rsidR="00692862">
          <w:rPr>
            <w:rFonts w:ascii="Arial" w:hAnsi="Arial" w:cs="Arial"/>
            <w:i/>
            <w:iCs/>
          </w:rPr>
          <w:t xml:space="preserve">et al., </w:t>
        </w:r>
        <w:r w:rsidR="00692862">
          <w:rPr>
            <w:rFonts w:ascii="Arial" w:hAnsi="Arial" w:cs="Arial"/>
          </w:rPr>
          <w:t>2020]</w:t>
        </w:r>
      </w:ins>
      <w:ins w:id="539" w:author="Chamberlain, Catherine" w:date="2020-11-13T10:44:00Z">
        <w:r w:rsidR="00692862">
          <w:rPr>
            <w:rFonts w:ascii="Arial" w:hAnsi="Arial" w:cs="Arial"/>
          </w:rPr>
          <w:t xml:space="preserve"> to</w:t>
        </w:r>
      </w:ins>
      <w:ins w:id="540" w:author="Chamberlain, Catherine" w:date="2020-11-13T10:45:00Z">
        <w:r w:rsidR="00692862">
          <w:rPr>
            <w:rFonts w:ascii="Arial" w:hAnsi="Arial" w:cs="Arial"/>
          </w:rPr>
          <w:t xml:space="preserve"> studying</w:t>
        </w:r>
      </w:ins>
      <w:ins w:id="541" w:author="Chamberlain, Catherine" w:date="2020-11-13T10:44:00Z">
        <w:r w:rsidR="00692862">
          <w:rPr>
            <w:rFonts w:ascii="Arial" w:hAnsi="Arial" w:cs="Arial"/>
          </w:rPr>
          <w:t xml:space="preserve"> ecosystem-scale processes and forest resilience</w:t>
        </w:r>
      </w:ins>
      <w:ins w:id="542" w:author="Chamberlain, Catherine" w:date="2020-11-13T10:45:00Z">
        <w:r w:rsidR="00692862">
          <w:rPr>
            <w:rFonts w:ascii="Arial" w:hAnsi="Arial" w:cs="Arial"/>
          </w:rPr>
          <w:t>.</w:t>
        </w:r>
      </w:ins>
      <w:ins w:id="543" w:author="Chamberlain, Catherine" w:date="2020-11-13T10:46:00Z">
        <w:r w:rsidR="00692862">
          <w:rPr>
            <w:rFonts w:ascii="Arial" w:hAnsi="Arial" w:cs="Arial"/>
          </w:rPr>
          <w:t xml:space="preserve"> In addition to developing my scientic skills, I will also </w:t>
        </w:r>
      </w:ins>
      <w:ins w:id="544" w:author="Chamberlain, Catherine" w:date="2020-11-13T10:47:00Z">
        <w:r w:rsidR="00692862">
          <w:rPr>
            <w:rFonts w:ascii="Arial" w:hAnsi="Arial" w:cs="Arial"/>
          </w:rPr>
          <w:t>leverage my leadership, professional development and diversity and inclusion initiatives.</w:t>
        </w:r>
      </w:ins>
      <w:ins w:id="545" w:author="Chamberlain, Catherine" w:date="2020-11-13T10:45:00Z">
        <w:r w:rsidR="00692862">
          <w:rPr>
            <w:rFonts w:ascii="Arial" w:hAnsi="Arial" w:cs="Arial"/>
          </w:rPr>
          <w:t xml:space="preserve"> </w:t>
        </w:r>
      </w:ins>
      <w:ins w:id="546" w:author="Chamberlain, Catherine" w:date="2020-11-13T10:47:00Z">
        <w:r w:rsidR="00692862">
          <w:rPr>
            <w:rFonts w:ascii="Arial" w:hAnsi="Arial" w:cs="Arial"/>
          </w:rPr>
          <w:t xml:space="preserve"> </w:t>
        </w:r>
      </w:ins>
      <w:del w:id="547" w:author="Chamberlain, Catherine" w:date="2020-11-13T10:47:00Z">
        <w:r w:rsidRPr="00C0771F" w:rsidDel="00692862">
          <w:rPr>
            <w:rFonts w:ascii="Arial" w:hAnsi="Arial" w:cs="Arial"/>
            <w:rPrChange w:id="548" w:author="Chamberlain, Catherine" w:date="2020-11-12T14:58:00Z">
              <w:rPr>
                <w:rFonts w:ascii="Arial" w:hAnsi="Arial" w:cs="Arial"/>
                <w:sz w:val="20"/>
                <w:szCs w:val="20"/>
              </w:rPr>
            </w:rPrChange>
          </w:rPr>
          <w:delText xml:space="preserve"> </w:delText>
        </w:r>
      </w:del>
      <w:r w:rsidRPr="00C0771F">
        <w:rPr>
          <w:rFonts w:ascii="Arial" w:hAnsi="Arial" w:cs="Arial"/>
          <w:rPrChange w:id="549" w:author="Chamberlain, Catherine" w:date="2020-11-12T14:58:00Z">
            <w:rPr>
              <w:rFonts w:ascii="Arial" w:hAnsi="Arial" w:cs="Arial"/>
              <w:sz w:val="20"/>
              <w:szCs w:val="20"/>
            </w:rPr>
          </w:rPrChange>
        </w:rPr>
        <w:t>Throughout my graduate career, I primarily focused my research on investigating the effects of climate change on the intensity and frequency of late spring freezing events and the subsequent damage on forest ecosystems but I also helped lead a citizen science program and volunteered and worked part time for The Nature Conservancy. This experience has taught me how to work with different sectors and to teach and mentor individuals of all backgrounds and ages. Over the past several years, I have gained experience not only in publishing peer reviewed manuscripts but also documents for the general public and sharpened my teaching and communication skills with high school through graduate level students and the public. By joining the Leggett Lab, I will be able to further develop these skills while maintaining an interface with the nonprofit sector</w:t>
      </w:r>
      <w:ins w:id="550" w:author="Chamberlain, Catherine" w:date="2020-11-12T14:49:00Z">
        <w:r w:rsidR="00C0771F" w:rsidRPr="00C0771F">
          <w:rPr>
            <w:rFonts w:ascii="Arial" w:hAnsi="Arial" w:cs="Arial"/>
            <w:rPrChange w:id="551" w:author="Chamberlain, Catherine" w:date="2020-11-12T14:58:00Z">
              <w:rPr>
                <w:rFonts w:ascii="Arial" w:hAnsi="Arial" w:cs="Arial"/>
                <w:sz w:val="20"/>
                <w:szCs w:val="20"/>
              </w:rPr>
            </w:rPrChange>
          </w:rPr>
          <w:t xml:space="preserve"> but I will also gain new research skills in soil carbon and nutrient cycling measurements. </w:t>
        </w:r>
      </w:ins>
      <w:ins w:id="552" w:author="Chamberlain, Catherine" w:date="2020-11-12T14:50:00Z">
        <w:r w:rsidR="00C0771F" w:rsidRPr="00C0771F">
          <w:rPr>
            <w:rFonts w:ascii="Arial" w:hAnsi="Arial" w:cs="Arial"/>
            <w:rPrChange w:id="553" w:author="Chamberlain, Catherine" w:date="2020-11-12T14:58:00Z">
              <w:rPr>
                <w:rFonts w:ascii="Arial" w:hAnsi="Arial" w:cs="Arial"/>
                <w:sz w:val="20"/>
                <w:szCs w:val="20"/>
              </w:rPr>
            </w:rPrChange>
          </w:rPr>
          <w:t xml:space="preserve">During my PhD, I dedicated most of my research to investigating and observing the timing of tree life-history events </w:t>
        </w:r>
      </w:ins>
      <w:ins w:id="554" w:author="Chamberlain, Catherine" w:date="2020-11-12T14:52:00Z">
        <w:r w:rsidR="00C0771F" w:rsidRPr="00C0771F">
          <w:rPr>
            <w:rFonts w:ascii="Arial" w:hAnsi="Arial" w:cs="Arial"/>
            <w:rPrChange w:id="555" w:author="Chamberlain, Catherine" w:date="2020-11-12T14:58:00Z">
              <w:rPr>
                <w:rFonts w:ascii="Arial" w:hAnsi="Arial" w:cs="Arial"/>
                <w:sz w:val="20"/>
                <w:szCs w:val="20"/>
              </w:rPr>
            </w:rPrChange>
          </w:rPr>
          <w:t xml:space="preserve">in addition to </w:t>
        </w:r>
      </w:ins>
      <w:ins w:id="556" w:author="Chamberlain, Catherine" w:date="2020-11-12T14:50:00Z">
        <w:r w:rsidR="00C0771F" w:rsidRPr="00C0771F">
          <w:rPr>
            <w:rFonts w:ascii="Arial" w:hAnsi="Arial" w:cs="Arial"/>
            <w:rPrChange w:id="557" w:author="Chamberlain, Catherine" w:date="2020-11-12T14:58:00Z">
              <w:rPr>
                <w:rFonts w:ascii="Arial" w:hAnsi="Arial" w:cs="Arial"/>
                <w:sz w:val="20"/>
                <w:szCs w:val="20"/>
              </w:rPr>
            </w:rPrChange>
          </w:rPr>
          <w:t>using large datasets and</w:t>
        </w:r>
      </w:ins>
      <w:ins w:id="558" w:author="Chamberlain, Catherine" w:date="2020-11-12T14:51:00Z">
        <w:r w:rsidR="00C0771F" w:rsidRPr="00C0771F">
          <w:rPr>
            <w:rFonts w:ascii="Arial" w:hAnsi="Arial" w:cs="Arial"/>
            <w:rPrChange w:id="559" w:author="Chamberlain, Catherine" w:date="2020-11-12T14:58:00Z">
              <w:rPr>
                <w:rFonts w:ascii="Arial" w:hAnsi="Arial" w:cs="Arial"/>
                <w:sz w:val="20"/>
                <w:szCs w:val="20"/>
              </w:rPr>
            </w:rPrChange>
          </w:rPr>
          <w:t xml:space="preserve"> statistical models. I have chosen to work with Dr Leggett because I will have the opportunitiy to learn new, valuable teaching and mentoring skills</w:t>
        </w:r>
      </w:ins>
      <w:ins w:id="560" w:author="Chamberlain, Catherine" w:date="2020-11-12T14:56:00Z">
        <w:r w:rsidR="00C0771F" w:rsidRPr="00C0771F">
          <w:rPr>
            <w:rFonts w:ascii="Arial" w:hAnsi="Arial" w:cs="Arial"/>
            <w:rPrChange w:id="561" w:author="Chamberlain, Catherine" w:date="2020-11-12T14:58:00Z">
              <w:rPr>
                <w:rFonts w:ascii="Arial" w:hAnsi="Arial" w:cs="Arial"/>
                <w:sz w:val="20"/>
                <w:szCs w:val="20"/>
              </w:rPr>
            </w:rPrChange>
          </w:rPr>
          <w:t>---with a focus on BIPOC training---</w:t>
        </w:r>
      </w:ins>
      <w:ins w:id="562" w:author="Chamberlain, Catherine" w:date="2020-11-12T14:51:00Z">
        <w:r w:rsidR="00C0771F" w:rsidRPr="00C0771F">
          <w:rPr>
            <w:rFonts w:ascii="Arial" w:hAnsi="Arial" w:cs="Arial"/>
            <w:rPrChange w:id="563" w:author="Chamberlain, Catherine" w:date="2020-11-12T14:58:00Z">
              <w:rPr>
                <w:rFonts w:ascii="Arial" w:hAnsi="Arial" w:cs="Arial"/>
                <w:sz w:val="20"/>
                <w:szCs w:val="20"/>
              </w:rPr>
            </w:rPrChange>
          </w:rPr>
          <w:t xml:space="preserve">as well as </w:t>
        </w:r>
      </w:ins>
      <w:ins w:id="564" w:author="Chamberlain, Catherine" w:date="2020-11-12T14:57:00Z">
        <w:r w:rsidR="00C0771F" w:rsidRPr="00C0771F">
          <w:rPr>
            <w:rFonts w:ascii="Arial" w:hAnsi="Arial" w:cs="Arial"/>
            <w:rPrChange w:id="565" w:author="Chamberlain, Catherine" w:date="2020-11-12T14:58:00Z">
              <w:rPr>
                <w:rFonts w:ascii="Arial" w:hAnsi="Arial" w:cs="Arial"/>
                <w:sz w:val="20"/>
                <w:szCs w:val="20"/>
              </w:rPr>
            </w:rPrChange>
          </w:rPr>
          <w:t>expand</w:t>
        </w:r>
      </w:ins>
      <w:ins w:id="566" w:author="Chamberlain, Catherine" w:date="2020-11-12T14:52:00Z">
        <w:r w:rsidR="00C0771F" w:rsidRPr="00C0771F">
          <w:rPr>
            <w:rFonts w:ascii="Arial" w:hAnsi="Arial" w:cs="Arial"/>
            <w:rPrChange w:id="567" w:author="Chamberlain, Catherine" w:date="2020-11-12T14:58:00Z">
              <w:rPr>
                <w:rFonts w:ascii="Arial" w:hAnsi="Arial" w:cs="Arial"/>
                <w:sz w:val="20"/>
                <w:szCs w:val="20"/>
              </w:rPr>
            </w:rPrChange>
          </w:rPr>
          <w:t xml:space="preserve"> </w:t>
        </w:r>
      </w:ins>
      <w:ins w:id="568" w:author="Chamberlain, Catherine" w:date="2020-11-12T14:51:00Z">
        <w:r w:rsidR="00C0771F" w:rsidRPr="00C0771F">
          <w:rPr>
            <w:rFonts w:ascii="Arial" w:hAnsi="Arial" w:cs="Arial"/>
            <w:rPrChange w:id="569" w:author="Chamberlain, Catherine" w:date="2020-11-12T14:58:00Z">
              <w:rPr>
                <w:rFonts w:ascii="Arial" w:hAnsi="Arial" w:cs="Arial"/>
                <w:sz w:val="20"/>
                <w:szCs w:val="20"/>
              </w:rPr>
            </w:rPrChange>
          </w:rPr>
          <w:t xml:space="preserve">my research and scientific </w:t>
        </w:r>
      </w:ins>
      <w:ins w:id="570" w:author="Chamberlain, Catherine" w:date="2020-11-12T14:57:00Z">
        <w:r w:rsidR="00C0771F" w:rsidRPr="00C0771F">
          <w:rPr>
            <w:rFonts w:ascii="Arial" w:hAnsi="Arial" w:cs="Arial"/>
            <w:rPrChange w:id="571" w:author="Chamberlain, Catherine" w:date="2020-11-12T14:58:00Z">
              <w:rPr>
                <w:rFonts w:ascii="Arial" w:hAnsi="Arial" w:cs="Arial"/>
                <w:sz w:val="20"/>
                <w:szCs w:val="20"/>
              </w:rPr>
            </w:rPrChange>
          </w:rPr>
          <w:t>toolkit</w:t>
        </w:r>
      </w:ins>
      <w:ins w:id="572" w:author="Chamberlain, Catherine" w:date="2020-11-12T14:51:00Z">
        <w:r w:rsidR="00C0771F" w:rsidRPr="00C0771F">
          <w:rPr>
            <w:rFonts w:ascii="Arial" w:hAnsi="Arial" w:cs="Arial"/>
            <w:rPrChange w:id="573" w:author="Chamberlain, Catherine" w:date="2020-11-12T14:58:00Z">
              <w:rPr>
                <w:rFonts w:ascii="Arial" w:hAnsi="Arial" w:cs="Arial"/>
                <w:sz w:val="20"/>
                <w:szCs w:val="20"/>
              </w:rPr>
            </w:rPrChange>
          </w:rPr>
          <w:t xml:space="preserve"> to be more field based and incorporate more intensive field measurement</w:t>
        </w:r>
      </w:ins>
      <w:ins w:id="574" w:author="Chamberlain, Catherine" w:date="2020-11-12T14:56:00Z">
        <w:r w:rsidR="00C0771F" w:rsidRPr="00C0771F">
          <w:rPr>
            <w:rFonts w:ascii="Arial" w:hAnsi="Arial" w:cs="Arial"/>
            <w:rPrChange w:id="575" w:author="Chamberlain, Catherine" w:date="2020-11-12T14:58:00Z">
              <w:rPr>
                <w:rFonts w:ascii="Arial" w:hAnsi="Arial" w:cs="Arial"/>
                <w:sz w:val="20"/>
                <w:szCs w:val="20"/>
              </w:rPr>
            </w:rPrChange>
          </w:rPr>
          <w:t xml:space="preserve"> skills</w:t>
        </w:r>
      </w:ins>
      <w:ins w:id="576" w:author="Chamberlain, Catherine" w:date="2020-11-12T14:51:00Z">
        <w:r w:rsidR="00C0771F" w:rsidRPr="00C0771F">
          <w:rPr>
            <w:rFonts w:ascii="Arial" w:hAnsi="Arial" w:cs="Arial"/>
            <w:rPrChange w:id="577" w:author="Chamberlain, Catherine" w:date="2020-11-12T14:58:00Z">
              <w:rPr>
                <w:rFonts w:ascii="Arial" w:hAnsi="Arial" w:cs="Arial"/>
                <w:sz w:val="20"/>
                <w:szCs w:val="20"/>
              </w:rPr>
            </w:rPrChange>
          </w:rPr>
          <w:t xml:space="preserve">. </w:t>
        </w:r>
      </w:ins>
      <w:del w:id="578" w:author="Chamberlain, Catherine" w:date="2020-11-12T14:49:00Z">
        <w:r w:rsidRPr="00C0771F" w:rsidDel="00C0771F">
          <w:rPr>
            <w:rFonts w:ascii="Arial" w:hAnsi="Arial" w:cs="Arial"/>
            <w:rPrChange w:id="579" w:author="Chamberlain, Catherine" w:date="2020-11-12T14:58:00Z">
              <w:rPr>
                <w:rFonts w:ascii="Arial" w:hAnsi="Arial" w:cs="Arial"/>
                <w:sz w:val="20"/>
                <w:szCs w:val="20"/>
              </w:rPr>
            </w:rPrChange>
          </w:rPr>
          <w:delText>.</w:delText>
        </w:r>
      </w:del>
    </w:p>
    <w:p w14:paraId="4AD56D89" w14:textId="77777777" w:rsidR="00EC5212" w:rsidRDefault="00377538" w:rsidP="00A83DE5">
      <w:pPr>
        <w:rPr>
          <w:ins w:id="580" w:author="Chamberlain, Catherine" w:date="2020-11-12T15:00:00Z"/>
          <w:rFonts w:ascii="Arial" w:hAnsi="Arial" w:cs="Arial"/>
          <w:i/>
          <w:iCs/>
        </w:rPr>
      </w:pPr>
      <w:r w:rsidRPr="00C0771F">
        <w:rPr>
          <w:rFonts w:ascii="Arial" w:hAnsi="Arial" w:cs="Arial"/>
          <w:i/>
          <w:iCs/>
          <w:rPrChange w:id="581" w:author="Chamberlain, Catherine" w:date="2020-11-12T14:58:00Z">
            <w:rPr>
              <w:rFonts w:ascii="Arial" w:hAnsi="Arial" w:cs="Arial"/>
              <w:i/>
              <w:iCs/>
              <w:sz w:val="20"/>
              <w:szCs w:val="20"/>
            </w:rPr>
          </w:rPrChange>
        </w:rPr>
        <w:tab/>
      </w:r>
    </w:p>
    <w:p w14:paraId="7EE45BFA" w14:textId="1960BCDB" w:rsidR="00A83DE5" w:rsidRPr="00C0771F" w:rsidDel="00FD6780" w:rsidRDefault="00377538">
      <w:pPr>
        <w:ind w:firstLine="720"/>
        <w:rPr>
          <w:del w:id="582" w:author="Chamberlain, Catherine" w:date="2020-11-13T10:32:00Z"/>
          <w:rFonts w:ascii="Arial" w:hAnsi="Arial" w:cs="Arial"/>
          <w:rPrChange w:id="583" w:author="Chamberlain, Catherine" w:date="2020-11-12T14:58:00Z">
            <w:rPr>
              <w:del w:id="584" w:author="Chamberlain, Catherine" w:date="2020-11-13T10:32:00Z"/>
              <w:rFonts w:ascii="Arial" w:hAnsi="Arial" w:cs="Arial"/>
              <w:sz w:val="20"/>
              <w:szCs w:val="20"/>
            </w:rPr>
          </w:rPrChange>
        </w:rPr>
        <w:pPrChange w:id="585" w:author="Chamberlain, Catherine" w:date="2020-11-12T15:00:00Z">
          <w:pPr/>
        </w:pPrChange>
      </w:pPr>
      <w:r w:rsidRPr="00C0771F">
        <w:rPr>
          <w:rFonts w:ascii="Arial" w:hAnsi="Arial" w:cs="Arial"/>
          <w:b/>
          <w:bCs/>
          <w:i/>
          <w:iCs/>
          <w:rPrChange w:id="586" w:author="Chamberlain, Catherine" w:date="2020-11-12T14:58:00Z">
            <w:rPr>
              <w:rFonts w:ascii="Arial" w:hAnsi="Arial" w:cs="Arial"/>
              <w:b/>
              <w:bCs/>
              <w:i/>
              <w:iCs/>
              <w:sz w:val="20"/>
              <w:szCs w:val="20"/>
            </w:rPr>
          </w:rPrChange>
        </w:rPr>
        <w:t>Career Development</w:t>
      </w:r>
      <w:r w:rsidR="00A83DE5" w:rsidRPr="00C0771F">
        <w:rPr>
          <w:rFonts w:ascii="Arial" w:hAnsi="Arial" w:cs="Arial"/>
          <w:b/>
          <w:bCs/>
          <w:i/>
          <w:iCs/>
          <w:rPrChange w:id="587" w:author="Chamberlain, Catherine" w:date="2020-11-12T14:58:00Z">
            <w:rPr>
              <w:rFonts w:ascii="Arial" w:hAnsi="Arial" w:cs="Arial"/>
              <w:b/>
              <w:bCs/>
              <w:i/>
              <w:iCs/>
              <w:sz w:val="20"/>
              <w:szCs w:val="20"/>
            </w:rPr>
          </w:rPrChange>
        </w:rPr>
        <w:t xml:space="preserve">: </w:t>
      </w:r>
      <w:r w:rsidR="00A83DE5" w:rsidRPr="00C0771F">
        <w:rPr>
          <w:rFonts w:ascii="Arial" w:hAnsi="Arial" w:cs="Arial"/>
          <w:rPrChange w:id="588" w:author="Chamberlain, Catherine" w:date="2020-11-12T14:58:00Z">
            <w:rPr>
              <w:rFonts w:ascii="Arial" w:hAnsi="Arial" w:cs="Arial"/>
              <w:sz w:val="20"/>
              <w:szCs w:val="20"/>
            </w:rPr>
          </w:rPrChange>
        </w:rPr>
        <w:t>By worki</w:t>
      </w:r>
      <w:ins w:id="589" w:author="Zakiya Holmes Leggett" w:date="2020-11-12T07:45:00Z">
        <w:r w:rsidR="00613C92" w:rsidRPr="00C0771F">
          <w:rPr>
            <w:rFonts w:ascii="Arial" w:hAnsi="Arial" w:cs="Arial"/>
            <w:rPrChange w:id="590" w:author="Chamberlain, Catherine" w:date="2020-11-12T14:58:00Z">
              <w:rPr>
                <w:rFonts w:ascii="Arial" w:hAnsi="Arial" w:cs="Arial"/>
                <w:sz w:val="20"/>
                <w:szCs w:val="20"/>
              </w:rPr>
            </w:rPrChange>
          </w:rPr>
          <w:t>ng</w:t>
        </w:r>
      </w:ins>
      <w:r w:rsidR="00A83DE5" w:rsidRPr="00C0771F">
        <w:rPr>
          <w:rFonts w:ascii="Arial" w:hAnsi="Arial" w:cs="Arial"/>
          <w:rPrChange w:id="591" w:author="Chamberlain, Catherine" w:date="2020-11-12T14:58:00Z">
            <w:rPr>
              <w:rFonts w:ascii="Arial" w:hAnsi="Arial" w:cs="Arial"/>
              <w:sz w:val="20"/>
              <w:szCs w:val="20"/>
            </w:rPr>
          </w:rPrChange>
        </w:rPr>
        <w:t xml:space="preserve"> with Dr Leggett at North Carolina State University, I </w:t>
      </w:r>
      <w:ins w:id="592" w:author="Zakiya Holmes Leggett" w:date="2020-11-12T07:46:00Z">
        <w:r w:rsidR="00613C92" w:rsidRPr="00C0771F">
          <w:rPr>
            <w:rFonts w:ascii="Arial" w:hAnsi="Arial" w:cs="Arial"/>
            <w:rPrChange w:id="593" w:author="Chamberlain, Catherine" w:date="2020-11-12T14:58:00Z">
              <w:rPr>
                <w:rFonts w:ascii="Arial" w:hAnsi="Arial" w:cs="Arial"/>
                <w:sz w:val="20"/>
                <w:szCs w:val="20"/>
              </w:rPr>
            </w:rPrChange>
          </w:rPr>
          <w:t xml:space="preserve">will </w:t>
        </w:r>
      </w:ins>
      <w:r w:rsidR="00A83DE5" w:rsidRPr="00C0771F">
        <w:rPr>
          <w:rFonts w:ascii="Arial" w:hAnsi="Arial" w:cs="Arial"/>
          <w:rPrChange w:id="594" w:author="Chamberlain, Catherine" w:date="2020-11-12T14:58:00Z">
            <w:rPr>
              <w:rFonts w:ascii="Arial" w:hAnsi="Arial" w:cs="Arial"/>
              <w:sz w:val="20"/>
              <w:szCs w:val="20"/>
            </w:rPr>
          </w:rPrChange>
        </w:rPr>
        <w:t>further develop my career path and work towards my goal of ex</w:t>
      </w:r>
      <w:ins w:id="595" w:author="Chamberlain, Catherine" w:date="2020-11-13T10:48:00Z">
        <w:r w:rsidR="00000A95">
          <w:rPr>
            <w:rFonts w:ascii="Arial" w:hAnsi="Arial" w:cs="Arial"/>
          </w:rPr>
          <w:t>te</w:t>
        </w:r>
      </w:ins>
      <w:ins w:id="596" w:author="Chamberlain, Catherine" w:date="2020-11-13T10:49:00Z">
        <w:r w:rsidR="00456CE7">
          <w:rPr>
            <w:rFonts w:ascii="Arial" w:hAnsi="Arial" w:cs="Arial"/>
          </w:rPr>
          <w:t>nd</w:t>
        </w:r>
      </w:ins>
      <w:del w:id="597" w:author="Chamberlain, Catherine" w:date="2020-11-13T10:48:00Z">
        <w:r w:rsidR="00A83DE5" w:rsidRPr="00C0771F" w:rsidDel="00000A95">
          <w:rPr>
            <w:rFonts w:ascii="Arial" w:hAnsi="Arial" w:cs="Arial"/>
            <w:rPrChange w:id="598" w:author="Chamberlain, Catherine" w:date="2020-11-12T14:58:00Z">
              <w:rPr>
                <w:rFonts w:ascii="Arial" w:hAnsi="Arial" w:cs="Arial"/>
                <w:sz w:val="20"/>
                <w:szCs w:val="20"/>
              </w:rPr>
            </w:rPrChange>
          </w:rPr>
          <w:delText>pa</w:delText>
        </w:r>
      </w:del>
      <w:del w:id="599" w:author="Chamberlain, Catherine" w:date="2020-11-13T10:49:00Z">
        <w:r w:rsidR="00A83DE5" w:rsidRPr="00C0771F" w:rsidDel="00456CE7">
          <w:rPr>
            <w:rFonts w:ascii="Arial" w:hAnsi="Arial" w:cs="Arial"/>
            <w:rPrChange w:id="600" w:author="Chamberlain, Catherine" w:date="2020-11-12T14:58:00Z">
              <w:rPr>
                <w:rFonts w:ascii="Arial" w:hAnsi="Arial" w:cs="Arial"/>
                <w:sz w:val="20"/>
                <w:szCs w:val="20"/>
              </w:rPr>
            </w:rPrChange>
          </w:rPr>
          <w:delText>nd</w:delText>
        </w:r>
      </w:del>
      <w:r w:rsidR="00A83DE5" w:rsidRPr="00C0771F">
        <w:rPr>
          <w:rFonts w:ascii="Arial" w:hAnsi="Arial" w:cs="Arial"/>
          <w:rPrChange w:id="601" w:author="Chamberlain, Catherine" w:date="2020-11-12T14:58:00Z">
            <w:rPr>
              <w:rFonts w:ascii="Arial" w:hAnsi="Arial" w:cs="Arial"/>
              <w:sz w:val="20"/>
              <w:szCs w:val="20"/>
            </w:rPr>
          </w:rPrChange>
        </w:rPr>
        <w:t>ing my research skills alongside advancing diver</w:t>
      </w:r>
      <w:ins w:id="602" w:author="Chamberlain, Catherine" w:date="2020-11-13T10:48:00Z">
        <w:r w:rsidR="00000A95">
          <w:rPr>
            <w:rFonts w:ascii="Arial" w:hAnsi="Arial" w:cs="Arial"/>
          </w:rPr>
          <w:t>si</w:t>
        </w:r>
      </w:ins>
      <w:del w:id="603" w:author="Chamberlain, Catherine" w:date="2020-11-13T10:48:00Z">
        <w:r w:rsidR="00A83DE5" w:rsidRPr="00C0771F" w:rsidDel="00000A95">
          <w:rPr>
            <w:rFonts w:ascii="Arial" w:hAnsi="Arial" w:cs="Arial"/>
            <w:rPrChange w:id="604" w:author="Chamberlain, Catherine" w:date="2020-11-12T14:58:00Z">
              <w:rPr>
                <w:rFonts w:ascii="Arial" w:hAnsi="Arial" w:cs="Arial"/>
                <w:sz w:val="20"/>
                <w:szCs w:val="20"/>
              </w:rPr>
            </w:rPrChange>
          </w:rPr>
          <w:delText>is</w:delText>
        </w:r>
      </w:del>
      <w:r w:rsidR="00A83DE5" w:rsidRPr="00C0771F">
        <w:rPr>
          <w:rFonts w:ascii="Arial" w:hAnsi="Arial" w:cs="Arial"/>
          <w:rPrChange w:id="605" w:author="Chamberlain, Catherine" w:date="2020-11-12T14:58:00Z">
            <w:rPr>
              <w:rFonts w:ascii="Arial" w:hAnsi="Arial" w:cs="Arial"/>
              <w:sz w:val="20"/>
              <w:szCs w:val="20"/>
            </w:rPr>
          </w:rPrChange>
        </w:rPr>
        <w:t>ty and inclusion at the university level. I will learn meeting facilitation,</w:t>
      </w:r>
      <w:del w:id="606" w:author="Chamberlain, Catherine" w:date="2020-11-12T14:43:00Z">
        <w:r w:rsidR="00A83DE5" w:rsidRPr="00C0771F" w:rsidDel="004D1BA6">
          <w:rPr>
            <w:rFonts w:ascii="Arial" w:hAnsi="Arial" w:cs="Arial"/>
            <w:rPrChange w:id="607" w:author="Chamberlain, Catherine" w:date="2020-11-12T14:58:00Z">
              <w:rPr>
                <w:rFonts w:ascii="Arial" w:hAnsi="Arial" w:cs="Arial"/>
                <w:sz w:val="20"/>
                <w:szCs w:val="20"/>
              </w:rPr>
            </w:rPrChange>
          </w:rPr>
          <w:delText xml:space="preserve"> </w:delText>
        </w:r>
      </w:del>
      <w:r w:rsidR="00A83DE5" w:rsidRPr="00C0771F">
        <w:rPr>
          <w:rFonts w:ascii="Arial" w:hAnsi="Arial" w:cs="Arial"/>
          <w:rPrChange w:id="608" w:author="Chamberlain, Catherine" w:date="2020-11-12T14:58:00Z">
            <w:rPr>
              <w:rFonts w:ascii="Arial" w:hAnsi="Arial" w:cs="Arial"/>
              <w:sz w:val="20"/>
              <w:szCs w:val="20"/>
            </w:rPr>
          </w:rPrChange>
        </w:rPr>
        <w:t xml:space="preserve"> BIPOC training skills, grant writing, teaching and curriculum development as well </w:t>
      </w:r>
      <w:r w:rsidR="00A83DE5" w:rsidRPr="00C0771F">
        <w:rPr>
          <w:rFonts w:ascii="Arial" w:hAnsi="Arial" w:cs="Arial"/>
          <w:rPrChange w:id="609" w:author="Chamberlain, Catherine" w:date="2020-11-12T14:58:00Z">
            <w:rPr>
              <w:rFonts w:ascii="Arial" w:hAnsi="Arial" w:cs="Arial"/>
              <w:sz w:val="20"/>
              <w:szCs w:val="20"/>
            </w:rPr>
          </w:rPrChange>
        </w:rPr>
        <w:lastRenderedPageBreak/>
        <w:t xml:space="preserve">as soil </w:t>
      </w:r>
      <w:ins w:id="610" w:author="Zakiya Holmes Leggett" w:date="2020-11-12T07:50:00Z">
        <w:r w:rsidR="00613C92" w:rsidRPr="00C0771F">
          <w:rPr>
            <w:rFonts w:ascii="Arial" w:hAnsi="Arial" w:cs="Arial"/>
            <w:rPrChange w:id="611" w:author="Chamberlain, Catherine" w:date="2020-11-12T14:58:00Z">
              <w:rPr>
                <w:rFonts w:ascii="Arial" w:hAnsi="Arial" w:cs="Arial"/>
                <w:sz w:val="20"/>
                <w:szCs w:val="20"/>
              </w:rPr>
            </w:rPrChange>
          </w:rPr>
          <w:t xml:space="preserve">carbon and nutrient cycling </w:t>
        </w:r>
      </w:ins>
      <w:r w:rsidR="00A83DE5" w:rsidRPr="00C0771F">
        <w:rPr>
          <w:rFonts w:ascii="Arial" w:hAnsi="Arial" w:cs="Arial"/>
          <w:rPrChange w:id="612" w:author="Chamberlain, Catherine" w:date="2020-11-12T14:58:00Z">
            <w:rPr>
              <w:rFonts w:ascii="Arial" w:hAnsi="Arial" w:cs="Arial"/>
              <w:sz w:val="20"/>
              <w:szCs w:val="20"/>
            </w:rPr>
          </w:rPrChange>
        </w:rPr>
        <w:t xml:space="preserve">measurement techniques. Dr Leggett’s </w:t>
      </w:r>
      <w:ins w:id="613" w:author="Zakiya Holmes Leggett" w:date="2020-11-12T07:50:00Z">
        <w:r w:rsidR="00613C92" w:rsidRPr="00C0771F">
          <w:rPr>
            <w:rFonts w:ascii="Arial" w:hAnsi="Arial" w:cs="Arial"/>
            <w:rPrChange w:id="614" w:author="Chamberlain, Catherine" w:date="2020-11-12T14:58:00Z">
              <w:rPr>
                <w:rFonts w:ascii="Arial" w:hAnsi="Arial" w:cs="Arial"/>
                <w:sz w:val="20"/>
                <w:szCs w:val="20"/>
              </w:rPr>
            </w:rPrChange>
          </w:rPr>
          <w:t xml:space="preserve">background as an African-American female </w:t>
        </w:r>
      </w:ins>
      <w:ins w:id="615" w:author="Zakiya Holmes Leggett" w:date="2020-11-12T07:51:00Z">
        <w:r w:rsidR="00613C92" w:rsidRPr="00C0771F">
          <w:rPr>
            <w:rFonts w:ascii="Arial" w:hAnsi="Arial" w:cs="Arial"/>
            <w:rPrChange w:id="616" w:author="Chamberlain, Catherine" w:date="2020-11-12T14:58:00Z">
              <w:rPr>
                <w:rFonts w:ascii="Arial" w:hAnsi="Arial" w:cs="Arial"/>
                <w:sz w:val="20"/>
                <w:szCs w:val="20"/>
              </w:rPr>
            </w:rPrChange>
          </w:rPr>
          <w:t>ecologist as well as her experience leading several programs to increase diversity and inclus</w:t>
        </w:r>
      </w:ins>
      <w:ins w:id="617" w:author="Chamberlain, Catherine" w:date="2020-11-12T14:43:00Z">
        <w:r w:rsidR="004D1BA6" w:rsidRPr="00C0771F">
          <w:rPr>
            <w:rFonts w:ascii="Arial" w:hAnsi="Arial" w:cs="Arial"/>
            <w:rPrChange w:id="618" w:author="Chamberlain, Catherine" w:date="2020-11-12T14:58:00Z">
              <w:rPr>
                <w:rFonts w:ascii="Arial" w:hAnsi="Arial" w:cs="Arial"/>
                <w:sz w:val="20"/>
                <w:szCs w:val="20"/>
              </w:rPr>
            </w:rPrChange>
          </w:rPr>
          <w:t>io</w:t>
        </w:r>
      </w:ins>
      <w:ins w:id="619" w:author="Zakiya Holmes Leggett" w:date="2020-11-12T07:51:00Z">
        <w:del w:id="620" w:author="Chamberlain, Catherine" w:date="2020-11-12T14:43:00Z">
          <w:r w:rsidR="00613C92" w:rsidRPr="00C0771F" w:rsidDel="004D1BA6">
            <w:rPr>
              <w:rFonts w:ascii="Arial" w:hAnsi="Arial" w:cs="Arial"/>
              <w:rPrChange w:id="621" w:author="Chamberlain, Catherine" w:date="2020-11-12T14:58:00Z">
                <w:rPr>
                  <w:rFonts w:ascii="Arial" w:hAnsi="Arial" w:cs="Arial"/>
                  <w:sz w:val="20"/>
                  <w:szCs w:val="20"/>
                </w:rPr>
              </w:rPrChange>
            </w:rPr>
            <w:delText>oi</w:delText>
          </w:r>
        </w:del>
        <w:r w:rsidR="00613C92" w:rsidRPr="00C0771F">
          <w:rPr>
            <w:rFonts w:ascii="Arial" w:hAnsi="Arial" w:cs="Arial"/>
            <w:rPrChange w:id="622" w:author="Chamberlain, Catherine" w:date="2020-11-12T14:58:00Z">
              <w:rPr>
                <w:rFonts w:ascii="Arial" w:hAnsi="Arial" w:cs="Arial"/>
                <w:sz w:val="20"/>
                <w:szCs w:val="20"/>
              </w:rPr>
            </w:rPrChange>
          </w:rPr>
          <w:t xml:space="preserve">n in ecology </w:t>
        </w:r>
      </w:ins>
      <w:r w:rsidR="00A83DE5" w:rsidRPr="00C0771F">
        <w:rPr>
          <w:rFonts w:ascii="Arial" w:hAnsi="Arial" w:cs="Arial"/>
          <w:rPrChange w:id="623" w:author="Chamberlain, Catherine" w:date="2020-11-12T14:58:00Z">
            <w:rPr>
              <w:rFonts w:ascii="Arial" w:hAnsi="Arial" w:cs="Arial"/>
              <w:sz w:val="20"/>
              <w:szCs w:val="20"/>
            </w:rPr>
          </w:rPrChange>
        </w:rPr>
        <w:t>will make it possible for me to acheive my broader impact goals</w:t>
      </w:r>
      <w:ins w:id="624" w:author="Zakiya Holmes Leggett" w:date="2020-11-12T07:52:00Z">
        <w:r w:rsidR="00613C92" w:rsidRPr="00C0771F">
          <w:rPr>
            <w:rFonts w:ascii="Arial" w:hAnsi="Arial" w:cs="Arial"/>
            <w:rPrChange w:id="625" w:author="Chamberlain, Catherine" w:date="2020-11-12T14:58:00Z">
              <w:rPr>
                <w:rFonts w:ascii="Arial" w:hAnsi="Arial" w:cs="Arial"/>
                <w:sz w:val="20"/>
                <w:szCs w:val="20"/>
              </w:rPr>
            </w:rPrChange>
          </w:rPr>
          <w:t xml:space="preserve"> of learning techniques and strate</w:t>
        </w:r>
      </w:ins>
      <w:ins w:id="626" w:author="Zakiya Holmes Leggett" w:date="2020-11-12T07:53:00Z">
        <w:r w:rsidR="00613C92" w:rsidRPr="00C0771F">
          <w:rPr>
            <w:rFonts w:ascii="Arial" w:hAnsi="Arial" w:cs="Arial"/>
            <w:rPrChange w:id="627" w:author="Chamberlain, Catherine" w:date="2020-11-12T14:58:00Z">
              <w:rPr>
                <w:rFonts w:ascii="Arial" w:hAnsi="Arial" w:cs="Arial"/>
                <w:sz w:val="20"/>
                <w:szCs w:val="20"/>
              </w:rPr>
            </w:rPrChange>
          </w:rPr>
          <w:t>gies to increase and retain diversity in ecology</w:t>
        </w:r>
      </w:ins>
      <w:r w:rsidR="00A83DE5" w:rsidRPr="00C0771F">
        <w:rPr>
          <w:rFonts w:ascii="Arial" w:hAnsi="Arial" w:cs="Arial"/>
          <w:rPrChange w:id="628" w:author="Chamberlain, Catherine" w:date="2020-11-12T14:58:00Z">
            <w:rPr>
              <w:rFonts w:ascii="Arial" w:hAnsi="Arial" w:cs="Arial"/>
              <w:sz w:val="20"/>
              <w:szCs w:val="20"/>
            </w:rPr>
          </w:rPrChange>
        </w:rPr>
        <w:t xml:space="preserve"> while also maintaining my path towards understanding the effects of climate change on forests and our carbon sinks.</w:t>
      </w:r>
      <w:ins w:id="629" w:author="Chamberlain, Catherine" w:date="2020-11-12T14:44:00Z">
        <w:r w:rsidR="004D1BA6" w:rsidRPr="00C0771F">
          <w:rPr>
            <w:rFonts w:ascii="Arial" w:hAnsi="Arial" w:cs="Arial"/>
            <w:rPrChange w:id="630" w:author="Chamberlain, Catherine" w:date="2020-11-12T14:58:00Z">
              <w:rPr>
                <w:rFonts w:ascii="Arial" w:hAnsi="Arial" w:cs="Arial"/>
                <w:sz w:val="20"/>
                <w:szCs w:val="20"/>
              </w:rPr>
            </w:rPrChange>
          </w:rPr>
          <w:t xml:space="preserve"> </w:t>
        </w:r>
      </w:ins>
      <w:ins w:id="631" w:author="Zakiya Holmes Leggett" w:date="2020-11-12T07:53:00Z">
        <w:r w:rsidR="00613C92" w:rsidRPr="00C0771F">
          <w:rPr>
            <w:rFonts w:ascii="Arial" w:hAnsi="Arial" w:cs="Arial"/>
            <w:rPrChange w:id="632" w:author="Chamberlain, Catherine" w:date="2020-11-12T14:58:00Z">
              <w:rPr>
                <w:rFonts w:ascii="Arial" w:hAnsi="Arial" w:cs="Arial"/>
                <w:sz w:val="20"/>
                <w:szCs w:val="20"/>
              </w:rPr>
            </w:rPrChange>
          </w:rPr>
          <w:t>This is a combination of skill sets that</w:t>
        </w:r>
      </w:ins>
      <w:ins w:id="633" w:author="Zakiya Holmes Leggett" w:date="2020-11-12T07:55:00Z">
        <w:r w:rsidR="00613C92" w:rsidRPr="00C0771F">
          <w:rPr>
            <w:rFonts w:ascii="Arial" w:hAnsi="Arial" w:cs="Arial"/>
            <w:rPrChange w:id="634" w:author="Chamberlain, Catherine" w:date="2020-11-12T14:58:00Z">
              <w:rPr>
                <w:rFonts w:ascii="Arial" w:hAnsi="Arial" w:cs="Arial"/>
                <w:sz w:val="20"/>
                <w:szCs w:val="20"/>
              </w:rPr>
            </w:rPrChange>
          </w:rPr>
          <w:t xml:space="preserve"> are unique to me working in the Leggett Lab group.</w:t>
        </w:r>
      </w:ins>
      <w:ins w:id="635" w:author="Zakiya Holmes Leggett" w:date="2020-11-12T07:53:00Z">
        <w:r w:rsidR="00613C92" w:rsidRPr="00C0771F">
          <w:rPr>
            <w:rFonts w:ascii="Arial" w:hAnsi="Arial" w:cs="Arial"/>
            <w:rPrChange w:id="636" w:author="Chamberlain, Catherine" w:date="2020-11-12T14:58:00Z">
              <w:rPr>
                <w:rFonts w:ascii="Arial" w:hAnsi="Arial" w:cs="Arial"/>
                <w:sz w:val="20"/>
                <w:szCs w:val="20"/>
              </w:rPr>
            </w:rPrChange>
          </w:rPr>
          <w:t xml:space="preserve"> </w:t>
        </w:r>
      </w:ins>
    </w:p>
    <w:p w14:paraId="19A98DE5" w14:textId="77777777" w:rsidR="00377538" w:rsidRPr="00C0771F" w:rsidDel="00EC5212" w:rsidRDefault="00377538">
      <w:pPr>
        <w:rPr>
          <w:del w:id="637" w:author="Chamberlain, Catherine" w:date="2020-11-12T15:00:00Z"/>
          <w:rFonts w:ascii="Arial" w:hAnsi="Arial" w:cs="Arial"/>
          <w:b/>
          <w:bCs/>
          <w:i/>
          <w:iCs/>
          <w:rPrChange w:id="638" w:author="Chamberlain, Catherine" w:date="2020-11-12T14:58:00Z">
            <w:rPr>
              <w:del w:id="639" w:author="Chamberlain, Catherine" w:date="2020-11-12T15:00:00Z"/>
              <w:rFonts w:ascii="Arial" w:hAnsi="Arial" w:cs="Arial"/>
              <w:b/>
              <w:bCs/>
              <w:i/>
              <w:iCs/>
              <w:sz w:val="20"/>
              <w:szCs w:val="20"/>
            </w:rPr>
          </w:rPrChange>
        </w:rPr>
      </w:pPr>
    </w:p>
    <w:p w14:paraId="60706F02" w14:textId="77777777" w:rsidR="00377538" w:rsidRPr="00C0771F" w:rsidDel="00FD6780" w:rsidRDefault="00377538">
      <w:pPr>
        <w:rPr>
          <w:del w:id="640" w:author="Chamberlain, Catherine" w:date="2020-11-13T10:32:00Z"/>
          <w:rFonts w:ascii="Arial" w:hAnsi="Arial" w:cs="Arial"/>
          <w:rPrChange w:id="641" w:author="Chamberlain, Catherine" w:date="2020-11-12T14:58:00Z">
            <w:rPr>
              <w:del w:id="642" w:author="Chamberlain, Catherine" w:date="2020-11-13T10:32:00Z"/>
              <w:rFonts w:ascii="Arial" w:hAnsi="Arial" w:cs="Arial"/>
              <w:sz w:val="20"/>
              <w:szCs w:val="20"/>
            </w:rPr>
          </w:rPrChange>
        </w:rPr>
      </w:pPr>
    </w:p>
    <w:p w14:paraId="6D922AEE" w14:textId="77777777" w:rsidR="000A76FD" w:rsidRDefault="000A76FD" w:rsidP="00FD6780">
      <w:pPr>
        <w:ind w:firstLine="720"/>
        <w:rPr>
          <w:ins w:id="643" w:author="Chamberlain, Catherine" w:date="2020-11-12T15:17:00Z"/>
          <w:rFonts w:ascii="Arial" w:hAnsi="Arial" w:cs="Arial"/>
          <w:b/>
          <w:bCs/>
        </w:rPr>
        <w:pPrChange w:id="644" w:author="Chamberlain, Catherine" w:date="2020-11-13T10:32:00Z">
          <w:pPr/>
        </w:pPrChange>
      </w:pPr>
    </w:p>
    <w:p w14:paraId="29DDAD97" w14:textId="77777777" w:rsidR="000A76FD" w:rsidRDefault="000A76FD" w:rsidP="00913202">
      <w:pPr>
        <w:rPr>
          <w:ins w:id="645" w:author="Chamberlain, Catherine" w:date="2020-11-12T15:17:00Z"/>
          <w:rFonts w:ascii="Arial" w:hAnsi="Arial" w:cs="Arial"/>
          <w:b/>
          <w:bCs/>
        </w:rPr>
      </w:pPr>
    </w:p>
    <w:p w14:paraId="545F796A" w14:textId="0F96DE5F" w:rsidR="00184B5A" w:rsidRPr="00072622" w:rsidRDefault="00C10683" w:rsidP="00913202">
      <w:pPr>
        <w:rPr>
          <w:rFonts w:ascii="Arial" w:hAnsi="Arial" w:cs="Arial"/>
          <w:sz w:val="24"/>
          <w:szCs w:val="24"/>
        </w:rPr>
      </w:pPr>
      <w:r w:rsidRPr="00072622">
        <w:rPr>
          <w:rFonts w:ascii="Arial" w:hAnsi="Arial" w:cs="Arial"/>
          <w:b/>
          <w:bCs/>
          <w:sz w:val="24"/>
          <w:szCs w:val="24"/>
        </w:rPr>
        <w:t>Proposed Research Timeline:</w:t>
      </w:r>
      <w:r w:rsidRPr="00072622">
        <w:rPr>
          <w:rFonts w:ascii="Arial" w:hAnsi="Arial" w:cs="Arial"/>
          <w:sz w:val="24"/>
          <w:szCs w:val="24"/>
        </w:rPr>
        <w:t xml:space="preserve"> </w:t>
      </w:r>
    </w:p>
    <w:tbl>
      <w:tblPr>
        <w:tblW w:w="9090" w:type="dxa"/>
        <w:tblInd w:w="8" w:type="dxa"/>
        <w:tblLayout w:type="fixed"/>
        <w:tblCellMar>
          <w:left w:w="0" w:type="dxa"/>
          <w:right w:w="0" w:type="dxa"/>
        </w:tblCellMar>
        <w:tblLook w:val="0000" w:firstRow="0" w:lastRow="0" w:firstColumn="0" w:lastColumn="0" w:noHBand="0" w:noVBand="0"/>
        <w:tblPrChange w:id="646" w:author="Chamberlain, Catherine" w:date="2020-11-12T14:17:00Z">
          <w:tblPr>
            <w:tblW w:w="0" w:type="auto"/>
            <w:tblInd w:w="8" w:type="dxa"/>
            <w:tblLayout w:type="fixed"/>
            <w:tblCellMar>
              <w:left w:w="0" w:type="dxa"/>
              <w:right w:w="0" w:type="dxa"/>
            </w:tblCellMar>
            <w:tblLook w:val="0000" w:firstRow="0" w:lastRow="0" w:firstColumn="0" w:lastColumn="0" w:noHBand="0" w:noVBand="0"/>
          </w:tblPr>
        </w:tblPrChange>
      </w:tblPr>
      <w:tblGrid>
        <w:gridCol w:w="810"/>
        <w:gridCol w:w="1170"/>
        <w:gridCol w:w="3314"/>
        <w:gridCol w:w="3796"/>
        <w:tblGridChange w:id="647">
          <w:tblGrid>
            <w:gridCol w:w="810"/>
            <w:gridCol w:w="1170"/>
            <w:gridCol w:w="3150"/>
            <w:gridCol w:w="3960"/>
          </w:tblGrid>
        </w:tblGridChange>
      </w:tblGrid>
      <w:tr w:rsidR="00184B5A" w:rsidRPr="00C0771F" w14:paraId="660DE052" w14:textId="77777777" w:rsidTr="008638CB">
        <w:tc>
          <w:tcPr>
            <w:tcW w:w="810" w:type="dxa"/>
            <w:tcBorders>
              <w:top w:val="single" w:sz="6" w:space="0" w:color="auto"/>
              <w:left w:val="single" w:sz="6" w:space="0" w:color="auto"/>
              <w:bottom w:val="single" w:sz="6" w:space="0" w:color="auto"/>
              <w:right w:val="single" w:sz="6" w:space="0" w:color="auto"/>
            </w:tcBorders>
            <w:tcPrChange w:id="648" w:author="Chamberlain, Catherine" w:date="2020-11-12T14:17:00Z">
              <w:tcPr>
                <w:tcW w:w="810" w:type="dxa"/>
                <w:tcBorders>
                  <w:top w:val="single" w:sz="6" w:space="0" w:color="auto"/>
                  <w:left w:val="single" w:sz="6" w:space="0" w:color="auto"/>
                  <w:bottom w:val="single" w:sz="6" w:space="0" w:color="auto"/>
                  <w:right w:val="single" w:sz="6" w:space="0" w:color="auto"/>
                </w:tcBorders>
              </w:tcPr>
            </w:tcPrChange>
          </w:tcPr>
          <w:p w14:paraId="6DC1C19B" w14:textId="77777777" w:rsidR="00184B5A" w:rsidRPr="00C0771F" w:rsidRDefault="00C10683">
            <w:pPr>
              <w:jc w:val="center"/>
              <w:rPr>
                <w:rFonts w:ascii="Arial" w:hAnsi="Arial" w:cs="Arial"/>
                <w:rPrChange w:id="649" w:author="Chamberlain, Catherine" w:date="2020-11-12T14:58:00Z">
                  <w:rPr>
                    <w:rFonts w:ascii="Arial" w:hAnsi="Arial" w:cs="Arial"/>
                    <w:sz w:val="20"/>
                    <w:szCs w:val="20"/>
                  </w:rPr>
                </w:rPrChange>
              </w:rPr>
            </w:pPr>
            <w:r w:rsidRPr="00C0771F">
              <w:rPr>
                <w:rFonts w:ascii="Arial" w:hAnsi="Arial" w:cs="Arial"/>
                <w:rPrChange w:id="650" w:author="Chamberlain, Catherine" w:date="2020-11-12T14:58:00Z">
                  <w:rPr>
                    <w:rFonts w:ascii="Arial" w:hAnsi="Arial" w:cs="Arial"/>
                    <w:sz w:val="20"/>
                    <w:szCs w:val="20"/>
                  </w:rPr>
                </w:rPrChange>
              </w:rPr>
              <w:t xml:space="preserve"> </w:t>
            </w:r>
            <w:r w:rsidRPr="00C0771F">
              <w:rPr>
                <w:rFonts w:ascii="Arial" w:hAnsi="Arial" w:cs="Arial"/>
                <w:b/>
                <w:bCs/>
                <w:rPrChange w:id="651" w:author="Chamberlain, Catherine" w:date="2020-11-12T14:58:00Z">
                  <w:rPr>
                    <w:rFonts w:ascii="Arial" w:hAnsi="Arial" w:cs="Arial"/>
                    <w:b/>
                    <w:bCs/>
                    <w:sz w:val="20"/>
                    <w:szCs w:val="20"/>
                  </w:rPr>
                </w:rPrChange>
              </w:rPr>
              <w:t>Year</w:t>
            </w:r>
          </w:p>
        </w:tc>
        <w:tc>
          <w:tcPr>
            <w:tcW w:w="1170" w:type="dxa"/>
            <w:tcBorders>
              <w:top w:val="single" w:sz="6" w:space="0" w:color="auto"/>
              <w:left w:val="single" w:sz="6" w:space="0" w:color="auto"/>
              <w:bottom w:val="single" w:sz="6" w:space="0" w:color="auto"/>
              <w:right w:val="single" w:sz="6" w:space="0" w:color="auto"/>
            </w:tcBorders>
            <w:tcPrChange w:id="652" w:author="Chamberlain, Catherine" w:date="2020-11-12T14:17:00Z">
              <w:tcPr>
                <w:tcW w:w="1170" w:type="dxa"/>
                <w:tcBorders>
                  <w:top w:val="single" w:sz="6" w:space="0" w:color="auto"/>
                  <w:left w:val="single" w:sz="6" w:space="0" w:color="auto"/>
                  <w:bottom w:val="single" w:sz="6" w:space="0" w:color="auto"/>
                  <w:right w:val="single" w:sz="6" w:space="0" w:color="auto"/>
                </w:tcBorders>
              </w:tcPr>
            </w:tcPrChange>
          </w:tcPr>
          <w:p w14:paraId="3D2D38F1" w14:textId="57065670" w:rsidR="00184B5A" w:rsidRPr="00C0771F" w:rsidRDefault="00C10683">
            <w:pPr>
              <w:jc w:val="center"/>
              <w:rPr>
                <w:rFonts w:ascii="Arial" w:hAnsi="Arial" w:cs="Arial"/>
                <w:rPrChange w:id="653" w:author="Chamberlain, Catherine" w:date="2020-11-12T14:58:00Z">
                  <w:rPr>
                    <w:rFonts w:ascii="Arial" w:hAnsi="Arial" w:cs="Arial"/>
                    <w:sz w:val="20"/>
                    <w:szCs w:val="20"/>
                  </w:rPr>
                </w:rPrChange>
              </w:rPr>
            </w:pPr>
            <w:commentRangeStart w:id="654"/>
            <w:del w:id="655" w:author="Chamberlain, Catherine" w:date="2020-11-12T14:14:00Z">
              <w:r w:rsidRPr="00C0771F" w:rsidDel="008638CB">
                <w:rPr>
                  <w:rFonts w:ascii="Arial" w:hAnsi="Arial" w:cs="Arial"/>
                  <w:b/>
                  <w:bCs/>
                  <w:rPrChange w:id="656" w:author="Chamberlain, Catherine" w:date="2020-11-12T14:58:00Z">
                    <w:rPr>
                      <w:rFonts w:ascii="Arial" w:hAnsi="Arial" w:cs="Arial"/>
                      <w:b/>
                      <w:bCs/>
                      <w:sz w:val="20"/>
                      <w:szCs w:val="20"/>
                    </w:rPr>
                  </w:rPrChange>
                </w:rPr>
                <w:delText>Season</w:delText>
              </w:r>
              <w:commentRangeEnd w:id="654"/>
              <w:r w:rsidR="00703165" w:rsidRPr="00C0771F" w:rsidDel="008638CB">
                <w:rPr>
                  <w:rStyle w:val="CommentReference"/>
                  <w:rFonts w:ascii="Arial" w:hAnsi="Arial" w:cs="Arial"/>
                  <w:sz w:val="22"/>
                  <w:szCs w:val="22"/>
                  <w:rPrChange w:id="657" w:author="Chamberlain, Catherine" w:date="2020-11-12T14:58:00Z">
                    <w:rPr>
                      <w:rStyle w:val="CommentReference"/>
                    </w:rPr>
                  </w:rPrChange>
                </w:rPr>
                <w:commentReference w:id="654"/>
              </w:r>
            </w:del>
            <w:ins w:id="658" w:author="Chamberlain, Catherine" w:date="2020-11-12T14:14:00Z">
              <w:r w:rsidR="008638CB" w:rsidRPr="00C0771F">
                <w:rPr>
                  <w:rFonts w:ascii="Arial" w:hAnsi="Arial" w:cs="Arial"/>
                  <w:b/>
                  <w:bCs/>
                  <w:rPrChange w:id="659" w:author="Chamberlain, Catherine" w:date="2020-11-12T14:58:00Z">
                    <w:rPr>
                      <w:rFonts w:ascii="Arial" w:hAnsi="Arial" w:cs="Arial"/>
                      <w:b/>
                      <w:bCs/>
                      <w:sz w:val="20"/>
                      <w:szCs w:val="20"/>
                    </w:rPr>
                  </w:rPrChange>
                </w:rPr>
                <w:t>Semester</w:t>
              </w:r>
            </w:ins>
          </w:p>
        </w:tc>
        <w:tc>
          <w:tcPr>
            <w:tcW w:w="3314" w:type="dxa"/>
            <w:tcBorders>
              <w:top w:val="single" w:sz="6" w:space="0" w:color="auto"/>
              <w:left w:val="single" w:sz="6" w:space="0" w:color="auto"/>
              <w:bottom w:val="single" w:sz="6" w:space="0" w:color="auto"/>
              <w:right w:val="single" w:sz="6" w:space="0" w:color="auto"/>
            </w:tcBorders>
            <w:tcPrChange w:id="660" w:author="Chamberlain, Catherine" w:date="2020-11-12T14:17:00Z">
              <w:tcPr>
                <w:tcW w:w="3150" w:type="dxa"/>
                <w:tcBorders>
                  <w:top w:val="single" w:sz="6" w:space="0" w:color="auto"/>
                  <w:left w:val="single" w:sz="6" w:space="0" w:color="auto"/>
                  <w:bottom w:val="single" w:sz="6" w:space="0" w:color="auto"/>
                  <w:right w:val="single" w:sz="6" w:space="0" w:color="auto"/>
                </w:tcBorders>
              </w:tcPr>
            </w:tcPrChange>
          </w:tcPr>
          <w:p w14:paraId="0AEE431B" w14:textId="77777777" w:rsidR="00184B5A" w:rsidRPr="00C0771F" w:rsidRDefault="00C10683">
            <w:pPr>
              <w:jc w:val="left"/>
              <w:rPr>
                <w:rFonts w:ascii="Arial" w:hAnsi="Arial" w:cs="Arial"/>
                <w:rPrChange w:id="661" w:author="Chamberlain, Catherine" w:date="2020-11-12T14:58:00Z">
                  <w:rPr>
                    <w:rFonts w:ascii="Arial" w:hAnsi="Arial" w:cs="Arial"/>
                    <w:sz w:val="20"/>
                    <w:szCs w:val="20"/>
                  </w:rPr>
                </w:rPrChange>
              </w:rPr>
            </w:pPr>
            <w:r w:rsidRPr="00C0771F">
              <w:rPr>
                <w:rFonts w:ascii="Arial" w:hAnsi="Arial" w:cs="Arial"/>
                <w:b/>
                <w:bCs/>
                <w:rPrChange w:id="662" w:author="Chamberlain, Catherine" w:date="2020-11-12T14:58:00Z">
                  <w:rPr>
                    <w:rFonts w:ascii="Arial" w:hAnsi="Arial" w:cs="Arial"/>
                    <w:b/>
                    <w:bCs/>
                    <w:sz w:val="20"/>
                    <w:szCs w:val="20"/>
                  </w:rPr>
                </w:rPrChange>
              </w:rPr>
              <w:t>Research</w:t>
            </w:r>
          </w:p>
        </w:tc>
        <w:tc>
          <w:tcPr>
            <w:tcW w:w="3796" w:type="dxa"/>
            <w:tcBorders>
              <w:top w:val="single" w:sz="6" w:space="0" w:color="auto"/>
              <w:left w:val="single" w:sz="6" w:space="0" w:color="auto"/>
              <w:bottom w:val="single" w:sz="6" w:space="0" w:color="auto"/>
              <w:right w:val="single" w:sz="6" w:space="0" w:color="auto"/>
            </w:tcBorders>
            <w:tcPrChange w:id="663" w:author="Chamberlain, Catherine" w:date="2020-11-12T14:17:00Z">
              <w:tcPr>
                <w:tcW w:w="3960" w:type="dxa"/>
                <w:tcBorders>
                  <w:top w:val="single" w:sz="6" w:space="0" w:color="auto"/>
                  <w:left w:val="single" w:sz="6" w:space="0" w:color="auto"/>
                  <w:bottom w:val="single" w:sz="6" w:space="0" w:color="auto"/>
                  <w:right w:val="single" w:sz="6" w:space="0" w:color="auto"/>
                </w:tcBorders>
              </w:tcPr>
            </w:tcPrChange>
          </w:tcPr>
          <w:p w14:paraId="71911635" w14:textId="77777777" w:rsidR="00184B5A" w:rsidRPr="00C0771F" w:rsidRDefault="00C10683">
            <w:pPr>
              <w:jc w:val="left"/>
              <w:rPr>
                <w:rFonts w:ascii="Arial" w:hAnsi="Arial" w:cs="Arial"/>
                <w:rPrChange w:id="664" w:author="Chamberlain, Catherine" w:date="2020-11-12T14:58:00Z">
                  <w:rPr>
                    <w:rFonts w:ascii="Arial" w:hAnsi="Arial" w:cs="Arial"/>
                    <w:sz w:val="20"/>
                    <w:szCs w:val="20"/>
                  </w:rPr>
                </w:rPrChange>
              </w:rPr>
            </w:pPr>
            <w:r w:rsidRPr="00C0771F">
              <w:rPr>
                <w:rFonts w:ascii="Arial" w:hAnsi="Arial" w:cs="Arial"/>
                <w:b/>
                <w:bCs/>
                <w:rPrChange w:id="665" w:author="Chamberlain, Catherine" w:date="2020-11-12T14:58:00Z">
                  <w:rPr>
                    <w:rFonts w:ascii="Arial" w:hAnsi="Arial" w:cs="Arial"/>
                    <w:b/>
                    <w:bCs/>
                    <w:sz w:val="20"/>
                    <w:szCs w:val="20"/>
                  </w:rPr>
                </w:rPrChange>
              </w:rPr>
              <w:t>Broader Impacts</w:t>
            </w:r>
          </w:p>
        </w:tc>
      </w:tr>
      <w:tr w:rsidR="00184B5A" w:rsidRPr="00C0771F" w14:paraId="70929C96" w14:textId="77777777" w:rsidTr="008638CB">
        <w:tc>
          <w:tcPr>
            <w:tcW w:w="810" w:type="dxa"/>
            <w:tcBorders>
              <w:top w:val="nil"/>
              <w:left w:val="single" w:sz="6" w:space="0" w:color="auto"/>
              <w:bottom w:val="single" w:sz="6" w:space="0" w:color="auto"/>
              <w:right w:val="single" w:sz="6" w:space="0" w:color="auto"/>
            </w:tcBorders>
            <w:tcPrChange w:id="666" w:author="Chamberlain, Catherine" w:date="2020-11-12T14:17:00Z">
              <w:tcPr>
                <w:tcW w:w="810" w:type="dxa"/>
                <w:tcBorders>
                  <w:top w:val="nil"/>
                  <w:left w:val="single" w:sz="6" w:space="0" w:color="auto"/>
                  <w:bottom w:val="single" w:sz="6" w:space="0" w:color="auto"/>
                  <w:right w:val="single" w:sz="6" w:space="0" w:color="auto"/>
                </w:tcBorders>
              </w:tcPr>
            </w:tcPrChange>
          </w:tcPr>
          <w:p w14:paraId="3D638760" w14:textId="77777777" w:rsidR="00184B5A" w:rsidRPr="00C0771F" w:rsidRDefault="00C10683">
            <w:pPr>
              <w:jc w:val="center"/>
              <w:rPr>
                <w:rFonts w:ascii="Arial" w:hAnsi="Arial" w:cs="Arial"/>
                <w:rPrChange w:id="667" w:author="Chamberlain, Catherine" w:date="2020-11-12T14:58:00Z">
                  <w:rPr>
                    <w:rFonts w:ascii="Arial" w:hAnsi="Arial" w:cs="Arial"/>
                    <w:sz w:val="20"/>
                    <w:szCs w:val="20"/>
                  </w:rPr>
                </w:rPrChange>
              </w:rPr>
            </w:pPr>
            <w:r w:rsidRPr="00C0771F">
              <w:rPr>
                <w:rFonts w:ascii="Arial" w:hAnsi="Arial" w:cs="Arial"/>
                <w:rPrChange w:id="668" w:author="Chamberlain, Catherine" w:date="2020-11-12T14:58:00Z">
                  <w:rPr>
                    <w:rFonts w:ascii="Arial" w:hAnsi="Arial" w:cs="Arial"/>
                    <w:sz w:val="20"/>
                    <w:szCs w:val="20"/>
                  </w:rPr>
                </w:rPrChange>
              </w:rPr>
              <w:t xml:space="preserve"> 2021</w:t>
            </w:r>
          </w:p>
        </w:tc>
        <w:tc>
          <w:tcPr>
            <w:tcW w:w="1170" w:type="dxa"/>
            <w:tcBorders>
              <w:top w:val="nil"/>
              <w:left w:val="single" w:sz="6" w:space="0" w:color="auto"/>
              <w:bottom w:val="single" w:sz="6" w:space="0" w:color="auto"/>
              <w:right w:val="single" w:sz="6" w:space="0" w:color="auto"/>
            </w:tcBorders>
            <w:tcPrChange w:id="669" w:author="Chamberlain, Catherine" w:date="2020-11-12T14:17:00Z">
              <w:tcPr>
                <w:tcW w:w="1170" w:type="dxa"/>
                <w:tcBorders>
                  <w:top w:val="nil"/>
                  <w:left w:val="single" w:sz="6" w:space="0" w:color="auto"/>
                  <w:bottom w:val="single" w:sz="6" w:space="0" w:color="auto"/>
                  <w:right w:val="single" w:sz="6" w:space="0" w:color="auto"/>
                </w:tcBorders>
              </w:tcPr>
            </w:tcPrChange>
          </w:tcPr>
          <w:p w14:paraId="2E4D42B2" w14:textId="77777777" w:rsidR="00184B5A" w:rsidRPr="00C0771F" w:rsidRDefault="00C10683">
            <w:pPr>
              <w:jc w:val="center"/>
              <w:rPr>
                <w:rFonts w:ascii="Arial" w:hAnsi="Arial" w:cs="Arial"/>
                <w:rPrChange w:id="670" w:author="Chamberlain, Catherine" w:date="2020-11-12T14:58:00Z">
                  <w:rPr>
                    <w:rFonts w:ascii="Arial" w:hAnsi="Arial" w:cs="Arial"/>
                    <w:sz w:val="20"/>
                    <w:szCs w:val="20"/>
                  </w:rPr>
                </w:rPrChange>
              </w:rPr>
            </w:pPr>
            <w:r w:rsidRPr="00C0771F">
              <w:rPr>
                <w:rFonts w:ascii="Arial" w:hAnsi="Arial" w:cs="Arial"/>
                <w:rPrChange w:id="671" w:author="Chamberlain, Catherine" w:date="2020-11-12T14:58:00Z">
                  <w:rPr>
                    <w:rFonts w:ascii="Arial" w:hAnsi="Arial" w:cs="Arial"/>
                    <w:sz w:val="20"/>
                    <w:szCs w:val="20"/>
                  </w:rPr>
                </w:rPrChange>
              </w:rPr>
              <w:t>Summer</w:t>
            </w:r>
          </w:p>
        </w:tc>
        <w:tc>
          <w:tcPr>
            <w:tcW w:w="3314" w:type="dxa"/>
            <w:tcBorders>
              <w:top w:val="nil"/>
              <w:left w:val="single" w:sz="6" w:space="0" w:color="auto"/>
              <w:bottom w:val="single" w:sz="6" w:space="0" w:color="auto"/>
              <w:right w:val="single" w:sz="6" w:space="0" w:color="auto"/>
            </w:tcBorders>
            <w:tcPrChange w:id="672" w:author="Chamberlain, Catherine" w:date="2020-11-12T14:17:00Z">
              <w:tcPr>
                <w:tcW w:w="3150" w:type="dxa"/>
                <w:tcBorders>
                  <w:top w:val="nil"/>
                  <w:left w:val="single" w:sz="6" w:space="0" w:color="auto"/>
                  <w:bottom w:val="single" w:sz="6" w:space="0" w:color="auto"/>
                  <w:right w:val="single" w:sz="6" w:space="0" w:color="auto"/>
                </w:tcBorders>
              </w:tcPr>
            </w:tcPrChange>
          </w:tcPr>
          <w:p w14:paraId="56955E49" w14:textId="77777777" w:rsidR="00184B5A" w:rsidRPr="00C0771F" w:rsidRDefault="00C10683">
            <w:pPr>
              <w:jc w:val="left"/>
              <w:rPr>
                <w:ins w:id="673" w:author="Chamberlain, Catherine" w:date="2020-11-12T14:12:00Z"/>
                <w:rFonts w:ascii="Arial" w:hAnsi="Arial" w:cs="Arial"/>
                <w:rPrChange w:id="674" w:author="Chamberlain, Catherine" w:date="2020-11-12T14:58:00Z">
                  <w:rPr>
                    <w:ins w:id="675" w:author="Chamberlain, Catherine" w:date="2020-11-12T14:12:00Z"/>
                    <w:rFonts w:ascii="Arial" w:hAnsi="Arial" w:cs="Arial"/>
                    <w:sz w:val="20"/>
                    <w:szCs w:val="20"/>
                  </w:rPr>
                </w:rPrChange>
              </w:rPr>
            </w:pPr>
            <w:r w:rsidRPr="00C0771F">
              <w:rPr>
                <w:rFonts w:ascii="Arial" w:hAnsi="Arial" w:cs="Arial"/>
                <w:rPrChange w:id="676" w:author="Chamberlain, Catherine" w:date="2020-11-12T14:58:00Z">
                  <w:rPr>
                    <w:rFonts w:ascii="Arial" w:hAnsi="Arial" w:cs="Arial"/>
                    <w:sz w:val="20"/>
                    <w:szCs w:val="20"/>
                  </w:rPr>
                </w:rPrChange>
              </w:rPr>
              <w:t xml:space="preserve">Identify focal individuals and plots </w:t>
            </w:r>
            <w:r w:rsidRPr="00C0771F">
              <w:rPr>
                <w:rFonts w:ascii="Arial" w:hAnsi="Arial" w:cs="Arial"/>
                <w:rPrChange w:id="677" w:author="Chamberlain, Catherine" w:date="2020-11-12T14:58:00Z">
                  <w:rPr>
                    <w:rFonts w:ascii="Arial" w:hAnsi="Arial" w:cs="Arial"/>
                    <w:sz w:val="20"/>
                    <w:szCs w:val="20"/>
                  </w:rPr>
                </w:rPrChange>
              </w:rPr>
              <w:br/>
              <w:t>Deploy hobo loggers</w:t>
            </w:r>
          </w:p>
          <w:p w14:paraId="3B4EE891" w14:textId="77777777" w:rsidR="008638CB" w:rsidRPr="00C0771F" w:rsidRDefault="008638CB" w:rsidP="008638CB">
            <w:pPr>
              <w:jc w:val="left"/>
              <w:rPr>
                <w:ins w:id="678" w:author="Chamberlain, Catherine" w:date="2020-11-12T14:12:00Z"/>
                <w:rFonts w:ascii="Arial" w:hAnsi="Arial" w:cs="Arial"/>
                <w:b/>
                <w:bCs/>
                <w:rPrChange w:id="679" w:author="Chamberlain, Catherine" w:date="2020-11-12T14:58:00Z">
                  <w:rPr>
                    <w:ins w:id="680" w:author="Chamberlain, Catherine" w:date="2020-11-12T14:12:00Z"/>
                    <w:rFonts w:ascii="Arial" w:hAnsi="Arial" w:cs="Arial"/>
                    <w:b/>
                    <w:bCs/>
                    <w:sz w:val="20"/>
                    <w:szCs w:val="20"/>
                  </w:rPr>
                </w:rPrChange>
              </w:rPr>
            </w:pPr>
            <w:ins w:id="681" w:author="Chamberlain, Catherine" w:date="2020-11-12T14:12:00Z">
              <w:r w:rsidRPr="00C0771F">
                <w:rPr>
                  <w:rFonts w:ascii="Arial" w:hAnsi="Arial" w:cs="Arial"/>
                  <w:rPrChange w:id="682" w:author="Chamberlain, Catherine" w:date="2020-11-12T14:58:00Z">
                    <w:rPr>
                      <w:rFonts w:ascii="Arial" w:hAnsi="Arial" w:cs="Arial"/>
                      <w:sz w:val="20"/>
                      <w:szCs w:val="20"/>
                    </w:rPr>
                  </w:rPrChange>
                </w:rPr>
                <w:t xml:space="preserve">Record observations for </w:t>
              </w:r>
              <w:r w:rsidRPr="00C0771F">
                <w:rPr>
                  <w:rFonts w:ascii="Arial" w:hAnsi="Arial" w:cs="Arial"/>
                  <w:b/>
                  <w:bCs/>
                  <w:rPrChange w:id="683" w:author="Chamberlain, Catherine" w:date="2020-11-12T14:58:00Z">
                    <w:rPr>
                      <w:rFonts w:ascii="Arial" w:hAnsi="Arial" w:cs="Arial"/>
                      <w:b/>
                      <w:bCs/>
                      <w:sz w:val="20"/>
                      <w:szCs w:val="20"/>
                    </w:rPr>
                  </w:rPrChange>
                </w:rPr>
                <w:t>Exp 1 &amp; 3</w:t>
              </w:r>
            </w:ins>
          </w:p>
          <w:p w14:paraId="650471D1" w14:textId="5D3CD88B" w:rsidR="008638CB" w:rsidRPr="00C0771F" w:rsidRDefault="008638CB" w:rsidP="008638CB">
            <w:pPr>
              <w:jc w:val="left"/>
              <w:rPr>
                <w:rFonts w:ascii="Arial" w:hAnsi="Arial" w:cs="Arial"/>
                <w:rPrChange w:id="684" w:author="Chamberlain, Catherine" w:date="2020-11-12T14:58:00Z">
                  <w:rPr>
                    <w:rFonts w:ascii="Arial" w:hAnsi="Arial" w:cs="Arial"/>
                    <w:sz w:val="20"/>
                    <w:szCs w:val="20"/>
                  </w:rPr>
                </w:rPrChange>
              </w:rPr>
            </w:pPr>
            <w:ins w:id="685" w:author="Chamberlain, Catherine" w:date="2020-11-12T14:12:00Z">
              <w:r w:rsidRPr="00C0771F">
                <w:rPr>
                  <w:rFonts w:ascii="Arial" w:hAnsi="Arial" w:cs="Arial"/>
                  <w:rPrChange w:id="686" w:author="Chamberlain, Catherine" w:date="2020-11-12T14:58:00Z">
                    <w:rPr>
                      <w:rFonts w:ascii="Arial" w:hAnsi="Arial" w:cs="Arial"/>
                      <w:sz w:val="20"/>
                      <w:szCs w:val="20"/>
                    </w:rPr>
                  </w:rPrChange>
                </w:rPr>
                <w:t>Measure DBH, soil temperature and moisture</w:t>
              </w:r>
            </w:ins>
          </w:p>
        </w:tc>
        <w:tc>
          <w:tcPr>
            <w:tcW w:w="3796" w:type="dxa"/>
            <w:tcBorders>
              <w:top w:val="nil"/>
              <w:left w:val="single" w:sz="6" w:space="0" w:color="auto"/>
              <w:bottom w:val="single" w:sz="6" w:space="0" w:color="auto"/>
              <w:right w:val="single" w:sz="6" w:space="0" w:color="auto"/>
            </w:tcBorders>
            <w:tcPrChange w:id="687" w:author="Chamberlain, Catherine" w:date="2020-11-12T14:17:00Z">
              <w:tcPr>
                <w:tcW w:w="3960" w:type="dxa"/>
                <w:tcBorders>
                  <w:top w:val="nil"/>
                  <w:left w:val="single" w:sz="6" w:space="0" w:color="auto"/>
                  <w:bottom w:val="single" w:sz="6" w:space="0" w:color="auto"/>
                  <w:right w:val="single" w:sz="6" w:space="0" w:color="auto"/>
                </w:tcBorders>
              </w:tcPr>
            </w:tcPrChange>
          </w:tcPr>
          <w:p w14:paraId="05321F95" w14:textId="13296C58" w:rsidR="00184B5A" w:rsidRPr="00C0771F" w:rsidRDefault="00613C92" w:rsidP="00703165">
            <w:pPr>
              <w:jc w:val="left"/>
              <w:rPr>
                <w:ins w:id="688" w:author="Chamberlain, Catherine" w:date="2020-11-12T14:12:00Z"/>
                <w:rFonts w:ascii="Arial" w:hAnsi="Arial" w:cs="Arial"/>
                <w:rPrChange w:id="689" w:author="Chamberlain, Catherine" w:date="2020-11-12T14:58:00Z">
                  <w:rPr>
                    <w:ins w:id="690" w:author="Chamberlain, Catherine" w:date="2020-11-12T14:12:00Z"/>
                    <w:rFonts w:ascii="Arial" w:hAnsi="Arial" w:cs="Arial"/>
                    <w:sz w:val="20"/>
                    <w:szCs w:val="20"/>
                  </w:rPr>
                </w:rPrChange>
              </w:rPr>
            </w:pPr>
            <w:ins w:id="691" w:author="Zakiya Holmes Leggett" w:date="2020-11-12T07:57:00Z">
              <w:r w:rsidRPr="00C0771F">
                <w:rPr>
                  <w:rFonts w:ascii="Arial" w:hAnsi="Arial" w:cs="Arial"/>
                  <w:rPrChange w:id="692" w:author="Chamberlain, Catherine" w:date="2020-11-12T14:58:00Z">
                    <w:rPr>
                      <w:rFonts w:ascii="Arial" w:hAnsi="Arial" w:cs="Arial"/>
                      <w:sz w:val="20"/>
                      <w:szCs w:val="20"/>
                    </w:rPr>
                  </w:rPrChange>
                </w:rPr>
                <w:t xml:space="preserve">Develop IDP </w:t>
              </w:r>
            </w:ins>
            <w:r w:rsidR="00C10683" w:rsidRPr="00C0771F">
              <w:rPr>
                <w:rFonts w:ascii="Arial" w:hAnsi="Arial" w:cs="Arial"/>
                <w:rPrChange w:id="693" w:author="Chamberlain, Catherine" w:date="2020-11-12T14:58:00Z">
                  <w:rPr>
                    <w:rFonts w:ascii="Arial" w:hAnsi="Arial" w:cs="Arial"/>
                    <w:sz w:val="20"/>
                    <w:szCs w:val="20"/>
                  </w:rPr>
                </w:rPrChange>
              </w:rPr>
              <w:br/>
              <w:t>Recruit</w:t>
            </w:r>
            <w:ins w:id="694" w:author="Zakiya Holmes Leggett" w:date="2020-11-12T07:58:00Z">
              <w:r w:rsidRPr="00C0771F">
                <w:rPr>
                  <w:rFonts w:ascii="Arial" w:hAnsi="Arial" w:cs="Arial"/>
                  <w:rPrChange w:id="695" w:author="Chamberlain, Catherine" w:date="2020-11-12T14:58:00Z">
                    <w:rPr>
                      <w:rFonts w:ascii="Arial" w:hAnsi="Arial" w:cs="Arial"/>
                      <w:sz w:val="20"/>
                      <w:szCs w:val="20"/>
                    </w:rPr>
                  </w:rPrChange>
                </w:rPr>
                <w:t xml:space="preserve"> </w:t>
              </w:r>
            </w:ins>
            <w:ins w:id="696" w:author="Chamberlain, Catherine" w:date="2020-11-12T14:19:00Z">
              <w:r w:rsidR="008638CB" w:rsidRPr="00C0771F">
                <w:rPr>
                  <w:rFonts w:ascii="Arial" w:hAnsi="Arial" w:cs="Arial"/>
                  <w:rPrChange w:id="697" w:author="Chamberlain, Catherine" w:date="2020-11-12T14:58:00Z">
                    <w:rPr>
                      <w:rFonts w:ascii="Arial" w:hAnsi="Arial" w:cs="Arial"/>
                      <w:sz w:val="20"/>
                      <w:szCs w:val="20"/>
                    </w:rPr>
                  </w:rPrChange>
                </w:rPr>
                <w:t xml:space="preserve">and hire students </w:t>
              </w:r>
            </w:ins>
            <w:r w:rsidR="00C10683" w:rsidRPr="00C0771F">
              <w:rPr>
                <w:rFonts w:ascii="Arial" w:hAnsi="Arial" w:cs="Arial"/>
                <w:rPrChange w:id="698" w:author="Chamberlain, Catherine" w:date="2020-11-12T14:58:00Z">
                  <w:rPr>
                    <w:rFonts w:ascii="Arial" w:hAnsi="Arial" w:cs="Arial"/>
                    <w:sz w:val="20"/>
                    <w:szCs w:val="20"/>
                  </w:rPr>
                </w:rPrChange>
              </w:rPr>
              <w:t>for pipeline program</w:t>
            </w:r>
          </w:p>
          <w:p w14:paraId="768F3FE1" w14:textId="538753DF" w:rsidR="008638CB" w:rsidRPr="00C0771F" w:rsidRDefault="008638CB" w:rsidP="008638CB">
            <w:pPr>
              <w:jc w:val="left"/>
              <w:rPr>
                <w:rFonts w:ascii="Arial" w:hAnsi="Arial" w:cs="Arial"/>
                <w:rPrChange w:id="699" w:author="Chamberlain, Catherine" w:date="2020-11-12T14:58:00Z">
                  <w:rPr>
                    <w:rFonts w:ascii="Arial" w:hAnsi="Arial" w:cs="Arial"/>
                    <w:sz w:val="20"/>
                    <w:szCs w:val="20"/>
                  </w:rPr>
                </w:rPrChange>
              </w:rPr>
            </w:pPr>
            <w:ins w:id="700" w:author="Chamberlain, Catherine" w:date="2020-11-12T14:12:00Z">
              <w:r w:rsidRPr="00C0771F">
                <w:rPr>
                  <w:rFonts w:ascii="Arial" w:hAnsi="Arial" w:cs="Arial"/>
                  <w:rPrChange w:id="701" w:author="Chamberlain, Catherine" w:date="2020-11-12T14:58:00Z">
                    <w:rPr>
                      <w:rFonts w:ascii="Arial" w:hAnsi="Arial" w:cs="Arial"/>
                      <w:sz w:val="20"/>
                      <w:szCs w:val="20"/>
                    </w:rPr>
                  </w:rPrChange>
                </w:rPr>
                <w:t>Assist with developing citizen science study</w:t>
              </w:r>
            </w:ins>
          </w:p>
        </w:tc>
      </w:tr>
      <w:tr w:rsidR="00184B5A" w:rsidRPr="00C0771F" w:rsidDel="008638CB" w14:paraId="346FA568" w14:textId="1CE8B323" w:rsidTr="008638CB">
        <w:trPr>
          <w:del w:id="702" w:author="Chamberlain, Catherine" w:date="2020-11-12T14:15:00Z"/>
        </w:trPr>
        <w:tc>
          <w:tcPr>
            <w:tcW w:w="810" w:type="dxa"/>
            <w:tcBorders>
              <w:top w:val="nil"/>
              <w:left w:val="single" w:sz="6" w:space="0" w:color="auto"/>
              <w:bottom w:val="single" w:sz="6" w:space="0" w:color="auto"/>
              <w:right w:val="single" w:sz="6" w:space="0" w:color="auto"/>
            </w:tcBorders>
            <w:tcPrChange w:id="703" w:author="Chamberlain, Catherine" w:date="2020-11-12T14:17:00Z">
              <w:tcPr>
                <w:tcW w:w="810" w:type="dxa"/>
                <w:tcBorders>
                  <w:top w:val="nil"/>
                  <w:left w:val="single" w:sz="6" w:space="0" w:color="auto"/>
                  <w:bottom w:val="single" w:sz="6" w:space="0" w:color="auto"/>
                  <w:right w:val="single" w:sz="6" w:space="0" w:color="auto"/>
                </w:tcBorders>
              </w:tcPr>
            </w:tcPrChange>
          </w:tcPr>
          <w:p w14:paraId="438E1E74" w14:textId="1717FAEA" w:rsidR="00184B5A" w:rsidRPr="00C0771F" w:rsidDel="008638CB" w:rsidRDefault="00C10683">
            <w:pPr>
              <w:jc w:val="center"/>
              <w:rPr>
                <w:del w:id="704" w:author="Chamberlain, Catherine" w:date="2020-11-12T14:15:00Z"/>
                <w:rFonts w:ascii="Arial" w:hAnsi="Arial" w:cs="Arial"/>
                <w:rPrChange w:id="705" w:author="Chamberlain, Catherine" w:date="2020-11-12T14:58:00Z">
                  <w:rPr>
                    <w:del w:id="706" w:author="Chamberlain, Catherine" w:date="2020-11-12T14:15:00Z"/>
                    <w:rFonts w:ascii="Arial" w:hAnsi="Arial" w:cs="Arial"/>
                    <w:sz w:val="20"/>
                    <w:szCs w:val="20"/>
                  </w:rPr>
                </w:rPrChange>
              </w:rPr>
            </w:pPr>
            <w:commentRangeStart w:id="707"/>
            <w:del w:id="708" w:author="Chamberlain, Catherine" w:date="2020-11-12T14:15:00Z">
              <w:r w:rsidRPr="00C0771F" w:rsidDel="008638CB">
                <w:rPr>
                  <w:rFonts w:ascii="Arial" w:hAnsi="Arial" w:cs="Arial"/>
                  <w:rPrChange w:id="709" w:author="Chamberlain, Catherine" w:date="2020-11-12T14:58:00Z">
                    <w:rPr>
                      <w:rFonts w:ascii="Arial" w:hAnsi="Arial" w:cs="Arial"/>
                      <w:sz w:val="20"/>
                      <w:szCs w:val="20"/>
                    </w:rPr>
                  </w:rPrChange>
                </w:rPr>
                <w:delText xml:space="preserve"> 2021</w:delText>
              </w:r>
            </w:del>
          </w:p>
        </w:tc>
        <w:tc>
          <w:tcPr>
            <w:tcW w:w="1170" w:type="dxa"/>
            <w:tcBorders>
              <w:top w:val="nil"/>
              <w:left w:val="single" w:sz="6" w:space="0" w:color="auto"/>
              <w:bottom w:val="single" w:sz="6" w:space="0" w:color="auto"/>
              <w:right w:val="single" w:sz="6" w:space="0" w:color="auto"/>
            </w:tcBorders>
            <w:tcPrChange w:id="710" w:author="Chamberlain, Catherine" w:date="2020-11-12T14:17:00Z">
              <w:tcPr>
                <w:tcW w:w="1170" w:type="dxa"/>
                <w:tcBorders>
                  <w:top w:val="nil"/>
                  <w:left w:val="single" w:sz="6" w:space="0" w:color="auto"/>
                  <w:bottom w:val="single" w:sz="6" w:space="0" w:color="auto"/>
                  <w:right w:val="single" w:sz="6" w:space="0" w:color="auto"/>
                </w:tcBorders>
              </w:tcPr>
            </w:tcPrChange>
          </w:tcPr>
          <w:p w14:paraId="3E331AA3" w14:textId="1B693230" w:rsidR="00184B5A" w:rsidRPr="00C0771F" w:rsidDel="008638CB" w:rsidRDefault="00C10683">
            <w:pPr>
              <w:jc w:val="center"/>
              <w:rPr>
                <w:del w:id="711" w:author="Chamberlain, Catherine" w:date="2020-11-12T14:15:00Z"/>
                <w:rFonts w:ascii="Arial" w:hAnsi="Arial" w:cs="Arial"/>
                <w:rPrChange w:id="712" w:author="Chamberlain, Catherine" w:date="2020-11-12T14:58:00Z">
                  <w:rPr>
                    <w:del w:id="713" w:author="Chamberlain, Catherine" w:date="2020-11-12T14:15:00Z"/>
                    <w:rFonts w:ascii="Arial" w:hAnsi="Arial" w:cs="Arial"/>
                    <w:sz w:val="20"/>
                    <w:szCs w:val="20"/>
                  </w:rPr>
                </w:rPrChange>
              </w:rPr>
            </w:pPr>
            <w:del w:id="714" w:author="Chamberlain, Catherine" w:date="2020-11-12T14:15:00Z">
              <w:r w:rsidRPr="00C0771F" w:rsidDel="008638CB">
                <w:rPr>
                  <w:rFonts w:ascii="Arial" w:hAnsi="Arial" w:cs="Arial"/>
                  <w:rPrChange w:id="715" w:author="Chamberlain, Catherine" w:date="2020-11-12T14:58:00Z">
                    <w:rPr>
                      <w:rFonts w:ascii="Arial" w:hAnsi="Arial" w:cs="Arial"/>
                      <w:sz w:val="20"/>
                      <w:szCs w:val="20"/>
                    </w:rPr>
                  </w:rPrChange>
                </w:rPr>
                <w:delText>Summer</w:delText>
              </w:r>
              <w:commentRangeEnd w:id="707"/>
              <w:r w:rsidR="00703165" w:rsidRPr="00C0771F" w:rsidDel="008638CB">
                <w:rPr>
                  <w:rStyle w:val="CommentReference"/>
                  <w:rFonts w:ascii="Arial" w:hAnsi="Arial" w:cs="Arial"/>
                  <w:sz w:val="22"/>
                  <w:szCs w:val="22"/>
                  <w:rPrChange w:id="716" w:author="Chamberlain, Catherine" w:date="2020-11-12T14:58:00Z">
                    <w:rPr>
                      <w:rStyle w:val="CommentReference"/>
                    </w:rPr>
                  </w:rPrChange>
                </w:rPr>
                <w:commentReference w:id="707"/>
              </w:r>
            </w:del>
          </w:p>
        </w:tc>
        <w:tc>
          <w:tcPr>
            <w:tcW w:w="3314" w:type="dxa"/>
            <w:tcBorders>
              <w:top w:val="nil"/>
              <w:left w:val="single" w:sz="6" w:space="0" w:color="auto"/>
              <w:bottom w:val="single" w:sz="6" w:space="0" w:color="auto"/>
              <w:right w:val="single" w:sz="6" w:space="0" w:color="auto"/>
            </w:tcBorders>
            <w:tcPrChange w:id="717" w:author="Chamberlain, Catherine" w:date="2020-11-12T14:17:00Z">
              <w:tcPr>
                <w:tcW w:w="3150" w:type="dxa"/>
                <w:tcBorders>
                  <w:top w:val="nil"/>
                  <w:left w:val="single" w:sz="6" w:space="0" w:color="auto"/>
                  <w:bottom w:val="single" w:sz="6" w:space="0" w:color="auto"/>
                  <w:right w:val="single" w:sz="6" w:space="0" w:color="auto"/>
                </w:tcBorders>
              </w:tcPr>
            </w:tcPrChange>
          </w:tcPr>
          <w:p w14:paraId="4991B887" w14:textId="12838C6D" w:rsidR="00184B5A" w:rsidRPr="00C0771F" w:rsidDel="008638CB" w:rsidRDefault="00C10683">
            <w:pPr>
              <w:jc w:val="left"/>
              <w:rPr>
                <w:del w:id="718" w:author="Chamberlain, Catherine" w:date="2020-11-12T14:12:00Z"/>
                <w:rFonts w:ascii="Arial" w:hAnsi="Arial" w:cs="Arial"/>
                <w:b/>
                <w:bCs/>
                <w:rPrChange w:id="719" w:author="Chamberlain, Catherine" w:date="2020-11-12T14:58:00Z">
                  <w:rPr>
                    <w:del w:id="720" w:author="Chamberlain, Catherine" w:date="2020-11-12T14:12:00Z"/>
                    <w:rFonts w:ascii="Arial" w:hAnsi="Arial" w:cs="Arial"/>
                    <w:b/>
                    <w:bCs/>
                    <w:sz w:val="20"/>
                    <w:szCs w:val="20"/>
                  </w:rPr>
                </w:rPrChange>
              </w:rPr>
            </w:pPr>
            <w:del w:id="721" w:author="Chamberlain, Catherine" w:date="2020-11-12T14:12:00Z">
              <w:r w:rsidRPr="00C0771F" w:rsidDel="008638CB">
                <w:rPr>
                  <w:rFonts w:ascii="Arial" w:hAnsi="Arial" w:cs="Arial"/>
                  <w:rPrChange w:id="722" w:author="Chamberlain, Catherine" w:date="2020-11-12T14:58:00Z">
                    <w:rPr>
                      <w:rFonts w:ascii="Arial" w:hAnsi="Arial" w:cs="Arial"/>
                      <w:sz w:val="20"/>
                      <w:szCs w:val="20"/>
                    </w:rPr>
                  </w:rPrChange>
                </w:rPr>
                <w:delText xml:space="preserve">Record observations for </w:delText>
              </w:r>
              <w:r w:rsidRPr="00C0771F" w:rsidDel="008638CB">
                <w:rPr>
                  <w:rFonts w:ascii="Arial" w:hAnsi="Arial" w:cs="Arial"/>
                  <w:b/>
                  <w:bCs/>
                  <w:rPrChange w:id="723" w:author="Chamberlain, Catherine" w:date="2020-11-12T14:58:00Z">
                    <w:rPr>
                      <w:rFonts w:ascii="Arial" w:hAnsi="Arial" w:cs="Arial"/>
                      <w:b/>
                      <w:bCs/>
                      <w:sz w:val="20"/>
                      <w:szCs w:val="20"/>
                    </w:rPr>
                  </w:rPrChange>
                </w:rPr>
                <w:delText>Exp 1 &amp; 3</w:delText>
              </w:r>
            </w:del>
          </w:p>
          <w:p w14:paraId="766100A9" w14:textId="2DB712A9" w:rsidR="0062085F" w:rsidRPr="00C0771F" w:rsidDel="008638CB" w:rsidRDefault="0062085F">
            <w:pPr>
              <w:jc w:val="left"/>
              <w:rPr>
                <w:del w:id="724" w:author="Chamberlain, Catherine" w:date="2020-11-12T14:15:00Z"/>
                <w:rFonts w:ascii="Arial" w:hAnsi="Arial" w:cs="Arial"/>
                <w:rPrChange w:id="725" w:author="Chamberlain, Catherine" w:date="2020-11-12T14:58:00Z">
                  <w:rPr>
                    <w:del w:id="726" w:author="Chamberlain, Catherine" w:date="2020-11-12T14:15:00Z"/>
                    <w:rFonts w:ascii="Arial" w:hAnsi="Arial" w:cs="Arial"/>
                    <w:sz w:val="20"/>
                    <w:szCs w:val="20"/>
                  </w:rPr>
                </w:rPrChange>
              </w:rPr>
            </w:pPr>
            <w:del w:id="727" w:author="Chamberlain, Catherine" w:date="2020-11-12T14:12:00Z">
              <w:r w:rsidRPr="00C0771F" w:rsidDel="008638CB">
                <w:rPr>
                  <w:rFonts w:ascii="Arial" w:hAnsi="Arial" w:cs="Arial"/>
                  <w:rPrChange w:id="728" w:author="Chamberlain, Catherine" w:date="2020-11-12T14:58:00Z">
                    <w:rPr>
                      <w:rFonts w:ascii="Arial" w:hAnsi="Arial" w:cs="Arial"/>
                      <w:sz w:val="20"/>
                      <w:szCs w:val="20"/>
                    </w:rPr>
                  </w:rPrChange>
                </w:rPr>
                <w:delText>Measure DBH, soil temperature and moisture</w:delText>
              </w:r>
            </w:del>
          </w:p>
        </w:tc>
        <w:tc>
          <w:tcPr>
            <w:tcW w:w="3796" w:type="dxa"/>
            <w:tcBorders>
              <w:top w:val="nil"/>
              <w:left w:val="single" w:sz="6" w:space="0" w:color="auto"/>
              <w:bottom w:val="single" w:sz="6" w:space="0" w:color="auto"/>
              <w:right w:val="single" w:sz="6" w:space="0" w:color="auto"/>
            </w:tcBorders>
            <w:tcPrChange w:id="729" w:author="Chamberlain, Catherine" w:date="2020-11-12T14:17:00Z">
              <w:tcPr>
                <w:tcW w:w="3960" w:type="dxa"/>
                <w:tcBorders>
                  <w:top w:val="nil"/>
                  <w:left w:val="single" w:sz="6" w:space="0" w:color="auto"/>
                  <w:bottom w:val="single" w:sz="6" w:space="0" w:color="auto"/>
                  <w:right w:val="single" w:sz="6" w:space="0" w:color="auto"/>
                </w:tcBorders>
              </w:tcPr>
            </w:tcPrChange>
          </w:tcPr>
          <w:p w14:paraId="510AD9C7" w14:textId="19D44192" w:rsidR="008638CB" w:rsidRPr="00C0771F" w:rsidDel="008638CB" w:rsidRDefault="008638CB" w:rsidP="00703165">
            <w:pPr>
              <w:jc w:val="left"/>
              <w:rPr>
                <w:ins w:id="730" w:author="Zakiya Holmes Leggett" w:date="2020-11-12T08:02:00Z"/>
                <w:del w:id="731" w:author="Chamberlain, Catherine" w:date="2020-11-12T14:11:00Z"/>
                <w:rFonts w:ascii="Arial" w:hAnsi="Arial" w:cs="Arial"/>
                <w:rPrChange w:id="732" w:author="Chamberlain, Catherine" w:date="2020-11-12T14:58:00Z">
                  <w:rPr>
                    <w:ins w:id="733" w:author="Zakiya Holmes Leggett" w:date="2020-11-12T08:02:00Z"/>
                    <w:del w:id="734" w:author="Chamberlain, Catherine" w:date="2020-11-12T14:11:00Z"/>
                    <w:rFonts w:ascii="Arial" w:hAnsi="Arial" w:cs="Arial"/>
                    <w:sz w:val="20"/>
                    <w:szCs w:val="20"/>
                  </w:rPr>
                </w:rPrChange>
              </w:rPr>
            </w:pPr>
          </w:p>
          <w:p w14:paraId="360C979B" w14:textId="4CA3A98A" w:rsidR="00703165" w:rsidRPr="00C0771F" w:rsidDel="008638CB" w:rsidRDefault="00703165" w:rsidP="00703165">
            <w:pPr>
              <w:jc w:val="left"/>
              <w:rPr>
                <w:ins w:id="735" w:author="Zakiya Holmes Leggett" w:date="2020-11-12T08:02:00Z"/>
                <w:del w:id="736" w:author="Chamberlain, Catherine" w:date="2020-11-12T14:12:00Z"/>
                <w:rFonts w:ascii="Arial" w:hAnsi="Arial" w:cs="Arial"/>
                <w:rPrChange w:id="737" w:author="Chamberlain, Catherine" w:date="2020-11-12T14:58:00Z">
                  <w:rPr>
                    <w:ins w:id="738" w:author="Zakiya Holmes Leggett" w:date="2020-11-12T08:02:00Z"/>
                    <w:del w:id="739" w:author="Chamberlain, Catherine" w:date="2020-11-12T14:12:00Z"/>
                    <w:rFonts w:ascii="Arial" w:hAnsi="Arial" w:cs="Arial"/>
                    <w:sz w:val="20"/>
                    <w:szCs w:val="20"/>
                  </w:rPr>
                </w:rPrChange>
              </w:rPr>
            </w:pPr>
            <w:ins w:id="740" w:author="Zakiya Holmes Leggett" w:date="2020-11-12T08:02:00Z">
              <w:del w:id="741" w:author="Chamberlain, Catherine" w:date="2020-11-12T14:12:00Z">
                <w:r w:rsidRPr="00C0771F" w:rsidDel="008638CB">
                  <w:rPr>
                    <w:rFonts w:ascii="Arial" w:hAnsi="Arial" w:cs="Arial"/>
                    <w:rPrChange w:id="742" w:author="Chamberlain, Catherine" w:date="2020-11-12T14:58:00Z">
                      <w:rPr>
                        <w:rFonts w:ascii="Arial" w:hAnsi="Arial" w:cs="Arial"/>
                        <w:sz w:val="20"/>
                        <w:szCs w:val="20"/>
                      </w:rPr>
                    </w:rPrChange>
                  </w:rPr>
                  <w:delText>Assist with developing citizen science study</w:delText>
                </w:r>
              </w:del>
            </w:ins>
          </w:p>
          <w:p w14:paraId="1C20E14A" w14:textId="6353B236" w:rsidR="00703165" w:rsidRPr="00C0771F" w:rsidDel="008638CB" w:rsidRDefault="00703165" w:rsidP="00703165">
            <w:pPr>
              <w:jc w:val="left"/>
              <w:rPr>
                <w:del w:id="743" w:author="Chamberlain, Catherine" w:date="2020-11-12T14:15:00Z"/>
                <w:rFonts w:ascii="Arial" w:hAnsi="Arial" w:cs="Arial"/>
                <w:rPrChange w:id="744" w:author="Chamberlain, Catherine" w:date="2020-11-12T14:58:00Z">
                  <w:rPr>
                    <w:del w:id="745" w:author="Chamberlain, Catherine" w:date="2020-11-12T14:15:00Z"/>
                    <w:rFonts w:ascii="Arial" w:hAnsi="Arial" w:cs="Arial"/>
                    <w:sz w:val="20"/>
                    <w:szCs w:val="20"/>
                  </w:rPr>
                </w:rPrChange>
              </w:rPr>
            </w:pPr>
            <w:ins w:id="746" w:author="Zakiya Holmes Leggett" w:date="2020-11-12T08:02:00Z">
              <w:del w:id="747" w:author="Chamberlain, Catherine" w:date="2020-11-12T14:12:00Z">
                <w:r w:rsidRPr="00C0771F" w:rsidDel="008638CB">
                  <w:rPr>
                    <w:rFonts w:ascii="Arial" w:hAnsi="Arial" w:cs="Arial"/>
                    <w:rPrChange w:id="748" w:author="Chamberlain, Catherine" w:date="2020-11-12T14:58:00Z">
                      <w:rPr>
                        <w:rFonts w:ascii="Arial" w:hAnsi="Arial" w:cs="Arial"/>
                        <w:sz w:val="20"/>
                        <w:szCs w:val="20"/>
                      </w:rPr>
                    </w:rPrChange>
                  </w:rPr>
                  <w:delText>Hire s</w:delText>
                </w:r>
              </w:del>
            </w:ins>
            <w:ins w:id="749" w:author="Zakiya Holmes Leggett" w:date="2020-11-12T08:03:00Z">
              <w:del w:id="750" w:author="Chamberlain, Catherine" w:date="2020-11-12T14:12:00Z">
                <w:r w:rsidRPr="00C0771F" w:rsidDel="008638CB">
                  <w:rPr>
                    <w:rFonts w:ascii="Arial" w:hAnsi="Arial" w:cs="Arial"/>
                    <w:rPrChange w:id="751" w:author="Chamberlain, Catherine" w:date="2020-11-12T14:58:00Z">
                      <w:rPr>
                        <w:rFonts w:ascii="Arial" w:hAnsi="Arial" w:cs="Arial"/>
                        <w:sz w:val="20"/>
                        <w:szCs w:val="20"/>
                      </w:rPr>
                    </w:rPrChange>
                  </w:rPr>
                  <w:delText>tudents for pipeline program</w:delText>
                </w:r>
              </w:del>
            </w:ins>
          </w:p>
        </w:tc>
      </w:tr>
      <w:tr w:rsidR="00184B5A" w:rsidRPr="00C0771F" w14:paraId="56FEFE2B" w14:textId="77777777" w:rsidTr="008638CB">
        <w:tc>
          <w:tcPr>
            <w:tcW w:w="810" w:type="dxa"/>
            <w:tcBorders>
              <w:top w:val="nil"/>
              <w:left w:val="single" w:sz="6" w:space="0" w:color="auto"/>
              <w:bottom w:val="single" w:sz="6" w:space="0" w:color="auto"/>
              <w:right w:val="single" w:sz="6" w:space="0" w:color="auto"/>
            </w:tcBorders>
            <w:tcPrChange w:id="752" w:author="Chamberlain, Catherine" w:date="2020-11-12T14:17:00Z">
              <w:tcPr>
                <w:tcW w:w="810" w:type="dxa"/>
                <w:tcBorders>
                  <w:top w:val="nil"/>
                  <w:left w:val="single" w:sz="6" w:space="0" w:color="auto"/>
                  <w:bottom w:val="single" w:sz="6" w:space="0" w:color="auto"/>
                  <w:right w:val="single" w:sz="6" w:space="0" w:color="auto"/>
                </w:tcBorders>
              </w:tcPr>
            </w:tcPrChange>
          </w:tcPr>
          <w:p w14:paraId="3A29523C" w14:textId="77777777" w:rsidR="00184B5A" w:rsidRPr="00C0771F" w:rsidRDefault="00C10683">
            <w:pPr>
              <w:jc w:val="center"/>
              <w:rPr>
                <w:rFonts w:ascii="Arial" w:hAnsi="Arial" w:cs="Arial"/>
                <w:rPrChange w:id="753" w:author="Chamberlain, Catherine" w:date="2020-11-12T14:58:00Z">
                  <w:rPr>
                    <w:rFonts w:ascii="Arial" w:hAnsi="Arial" w:cs="Arial"/>
                    <w:sz w:val="20"/>
                    <w:szCs w:val="20"/>
                  </w:rPr>
                </w:rPrChange>
              </w:rPr>
            </w:pPr>
            <w:r w:rsidRPr="00C0771F">
              <w:rPr>
                <w:rFonts w:ascii="Arial" w:hAnsi="Arial" w:cs="Arial"/>
                <w:rPrChange w:id="754" w:author="Chamberlain, Catherine" w:date="2020-11-12T14:58:00Z">
                  <w:rPr>
                    <w:rFonts w:ascii="Arial" w:hAnsi="Arial" w:cs="Arial"/>
                    <w:sz w:val="20"/>
                    <w:szCs w:val="20"/>
                  </w:rPr>
                </w:rPrChange>
              </w:rPr>
              <w:t xml:space="preserve"> 2021</w:t>
            </w:r>
          </w:p>
        </w:tc>
        <w:tc>
          <w:tcPr>
            <w:tcW w:w="1170" w:type="dxa"/>
            <w:tcBorders>
              <w:top w:val="nil"/>
              <w:left w:val="single" w:sz="6" w:space="0" w:color="auto"/>
              <w:bottom w:val="single" w:sz="6" w:space="0" w:color="auto"/>
              <w:right w:val="single" w:sz="6" w:space="0" w:color="auto"/>
            </w:tcBorders>
            <w:tcPrChange w:id="755" w:author="Chamberlain, Catherine" w:date="2020-11-12T14:17:00Z">
              <w:tcPr>
                <w:tcW w:w="1170" w:type="dxa"/>
                <w:tcBorders>
                  <w:top w:val="nil"/>
                  <w:left w:val="single" w:sz="6" w:space="0" w:color="auto"/>
                  <w:bottom w:val="single" w:sz="6" w:space="0" w:color="auto"/>
                  <w:right w:val="single" w:sz="6" w:space="0" w:color="auto"/>
                </w:tcBorders>
              </w:tcPr>
            </w:tcPrChange>
          </w:tcPr>
          <w:p w14:paraId="5E449E43" w14:textId="77777777" w:rsidR="00184B5A" w:rsidRPr="00C0771F" w:rsidRDefault="00C10683">
            <w:pPr>
              <w:jc w:val="center"/>
              <w:rPr>
                <w:rFonts w:ascii="Arial" w:hAnsi="Arial" w:cs="Arial"/>
                <w:rPrChange w:id="756" w:author="Chamberlain, Catherine" w:date="2020-11-12T14:58:00Z">
                  <w:rPr>
                    <w:rFonts w:ascii="Arial" w:hAnsi="Arial" w:cs="Arial"/>
                    <w:sz w:val="20"/>
                    <w:szCs w:val="20"/>
                  </w:rPr>
                </w:rPrChange>
              </w:rPr>
            </w:pPr>
            <w:r w:rsidRPr="00C0771F">
              <w:rPr>
                <w:rFonts w:ascii="Arial" w:hAnsi="Arial" w:cs="Arial"/>
                <w:rPrChange w:id="757" w:author="Chamberlain, Catherine" w:date="2020-11-12T14:58:00Z">
                  <w:rPr>
                    <w:rFonts w:ascii="Arial" w:hAnsi="Arial" w:cs="Arial"/>
                    <w:sz w:val="20"/>
                    <w:szCs w:val="20"/>
                  </w:rPr>
                </w:rPrChange>
              </w:rPr>
              <w:t>Fall</w:t>
            </w:r>
          </w:p>
        </w:tc>
        <w:tc>
          <w:tcPr>
            <w:tcW w:w="3314" w:type="dxa"/>
            <w:tcBorders>
              <w:top w:val="nil"/>
              <w:left w:val="single" w:sz="6" w:space="0" w:color="auto"/>
              <w:bottom w:val="single" w:sz="6" w:space="0" w:color="auto"/>
              <w:right w:val="single" w:sz="6" w:space="0" w:color="auto"/>
            </w:tcBorders>
            <w:tcPrChange w:id="758" w:author="Chamberlain, Catherine" w:date="2020-11-12T14:17:00Z">
              <w:tcPr>
                <w:tcW w:w="3150" w:type="dxa"/>
                <w:tcBorders>
                  <w:top w:val="nil"/>
                  <w:left w:val="single" w:sz="6" w:space="0" w:color="auto"/>
                  <w:bottom w:val="single" w:sz="6" w:space="0" w:color="auto"/>
                  <w:right w:val="single" w:sz="6" w:space="0" w:color="auto"/>
                </w:tcBorders>
              </w:tcPr>
            </w:tcPrChange>
          </w:tcPr>
          <w:p w14:paraId="097861B6" w14:textId="77777777" w:rsidR="00184B5A" w:rsidRPr="00C0771F" w:rsidRDefault="00C10683">
            <w:pPr>
              <w:jc w:val="left"/>
              <w:rPr>
                <w:rFonts w:ascii="Arial" w:hAnsi="Arial" w:cs="Arial"/>
                <w:rPrChange w:id="759" w:author="Chamberlain, Catherine" w:date="2020-11-12T14:58:00Z">
                  <w:rPr>
                    <w:rFonts w:ascii="Arial" w:hAnsi="Arial" w:cs="Arial"/>
                    <w:sz w:val="20"/>
                    <w:szCs w:val="20"/>
                  </w:rPr>
                </w:rPrChange>
              </w:rPr>
            </w:pPr>
            <w:r w:rsidRPr="00C0771F">
              <w:rPr>
                <w:rFonts w:ascii="Arial" w:hAnsi="Arial" w:cs="Arial"/>
                <w:rPrChange w:id="760" w:author="Chamberlain, Catherine" w:date="2020-11-12T14:58:00Z">
                  <w:rPr>
                    <w:rFonts w:ascii="Arial" w:hAnsi="Arial" w:cs="Arial"/>
                    <w:sz w:val="20"/>
                    <w:szCs w:val="20"/>
                  </w:rPr>
                </w:rPrChange>
              </w:rPr>
              <w:t xml:space="preserve">Record phenology; take cuttings for </w:t>
            </w:r>
            <w:r w:rsidRPr="00C0771F">
              <w:rPr>
                <w:rFonts w:ascii="Arial" w:hAnsi="Arial" w:cs="Arial"/>
                <w:b/>
                <w:bCs/>
                <w:rPrChange w:id="761" w:author="Chamberlain, Catherine" w:date="2020-11-12T14:58:00Z">
                  <w:rPr>
                    <w:rFonts w:ascii="Arial" w:hAnsi="Arial" w:cs="Arial"/>
                    <w:b/>
                    <w:bCs/>
                    <w:sz w:val="20"/>
                    <w:szCs w:val="20"/>
                  </w:rPr>
                </w:rPrChange>
              </w:rPr>
              <w:t>Exp 2</w:t>
            </w:r>
          </w:p>
        </w:tc>
        <w:tc>
          <w:tcPr>
            <w:tcW w:w="3796" w:type="dxa"/>
            <w:tcBorders>
              <w:top w:val="nil"/>
              <w:left w:val="single" w:sz="6" w:space="0" w:color="auto"/>
              <w:bottom w:val="single" w:sz="6" w:space="0" w:color="auto"/>
              <w:right w:val="single" w:sz="6" w:space="0" w:color="auto"/>
            </w:tcBorders>
            <w:tcPrChange w:id="762" w:author="Chamberlain, Catherine" w:date="2020-11-12T14:17:00Z">
              <w:tcPr>
                <w:tcW w:w="3960" w:type="dxa"/>
                <w:tcBorders>
                  <w:top w:val="nil"/>
                  <w:left w:val="single" w:sz="6" w:space="0" w:color="auto"/>
                  <w:bottom w:val="single" w:sz="6" w:space="0" w:color="auto"/>
                  <w:right w:val="single" w:sz="6" w:space="0" w:color="auto"/>
                </w:tcBorders>
              </w:tcPr>
            </w:tcPrChange>
          </w:tcPr>
          <w:p w14:paraId="6A492FC6" w14:textId="4FD6BE59" w:rsidR="00703165" w:rsidRPr="00C0771F" w:rsidRDefault="00703165">
            <w:pPr>
              <w:jc w:val="left"/>
              <w:rPr>
                <w:ins w:id="763" w:author="Zakiya Holmes Leggett" w:date="2020-11-12T08:02:00Z"/>
                <w:rFonts w:ascii="Arial" w:hAnsi="Arial" w:cs="Arial"/>
                <w:rPrChange w:id="764" w:author="Chamberlain, Catherine" w:date="2020-11-12T14:58:00Z">
                  <w:rPr>
                    <w:ins w:id="765" w:author="Zakiya Holmes Leggett" w:date="2020-11-12T08:02:00Z"/>
                    <w:rFonts w:ascii="Arial" w:hAnsi="Arial" w:cs="Arial"/>
                    <w:sz w:val="20"/>
                    <w:szCs w:val="20"/>
                  </w:rPr>
                </w:rPrChange>
              </w:rPr>
            </w:pPr>
            <w:ins w:id="766" w:author="Zakiya Holmes Leggett" w:date="2020-11-12T08:03:00Z">
              <w:del w:id="767" w:author="Chamberlain, Catherine" w:date="2020-11-12T14:11:00Z">
                <w:r w:rsidRPr="00C0771F" w:rsidDel="008638CB">
                  <w:rPr>
                    <w:rFonts w:ascii="Arial" w:hAnsi="Arial" w:cs="Arial"/>
                    <w:rPrChange w:id="768" w:author="Chamberlain, Catherine" w:date="2020-11-12T14:58:00Z">
                      <w:rPr>
                        <w:rFonts w:ascii="Arial" w:hAnsi="Arial" w:cs="Arial"/>
                        <w:sz w:val="20"/>
                        <w:szCs w:val="20"/>
                      </w:rPr>
                    </w:rPrChange>
                  </w:rPr>
                  <w:delText xml:space="preserve"> </w:delText>
                </w:r>
              </w:del>
              <w:r w:rsidRPr="00C0771F">
                <w:rPr>
                  <w:rFonts w:ascii="Arial" w:hAnsi="Arial" w:cs="Arial"/>
                  <w:rPrChange w:id="769" w:author="Chamberlain, Catherine" w:date="2020-11-12T14:58:00Z">
                    <w:rPr>
                      <w:rFonts w:ascii="Arial" w:hAnsi="Arial" w:cs="Arial"/>
                      <w:sz w:val="20"/>
                      <w:szCs w:val="20"/>
                    </w:rPr>
                  </w:rPrChange>
                </w:rPr>
                <w:t>Develop and advertise course</w:t>
              </w:r>
            </w:ins>
          </w:p>
          <w:p w14:paraId="14BAA2AA" w14:textId="5683483C" w:rsidR="00184B5A" w:rsidRPr="00C0771F" w:rsidRDefault="00703165" w:rsidP="00703165">
            <w:pPr>
              <w:jc w:val="left"/>
              <w:rPr>
                <w:rFonts w:ascii="Arial" w:hAnsi="Arial" w:cs="Arial"/>
                <w:rPrChange w:id="770" w:author="Chamberlain, Catherine" w:date="2020-11-12T14:58:00Z">
                  <w:rPr>
                    <w:rFonts w:ascii="Arial" w:hAnsi="Arial" w:cs="Arial"/>
                    <w:sz w:val="20"/>
                    <w:szCs w:val="20"/>
                  </w:rPr>
                </w:rPrChange>
              </w:rPr>
            </w:pPr>
            <w:ins w:id="771" w:author="Zakiya Holmes Leggett" w:date="2020-11-12T08:02:00Z">
              <w:r w:rsidRPr="00C0771F">
                <w:rPr>
                  <w:rFonts w:ascii="Arial" w:hAnsi="Arial" w:cs="Arial"/>
                  <w:rPrChange w:id="772" w:author="Chamberlain, Catherine" w:date="2020-11-12T14:58:00Z">
                    <w:rPr>
                      <w:rFonts w:ascii="Arial" w:hAnsi="Arial" w:cs="Arial"/>
                      <w:sz w:val="20"/>
                      <w:szCs w:val="20"/>
                    </w:rPr>
                  </w:rPrChange>
                </w:rPr>
                <w:t>Begin mentoring and training students</w:t>
              </w:r>
            </w:ins>
            <w:r w:rsidR="00C10683" w:rsidRPr="00C0771F">
              <w:rPr>
                <w:rFonts w:ascii="Arial" w:hAnsi="Arial" w:cs="Arial"/>
                <w:rPrChange w:id="773" w:author="Chamberlain, Catherine" w:date="2020-11-12T14:58:00Z">
                  <w:rPr>
                    <w:rFonts w:ascii="Arial" w:hAnsi="Arial" w:cs="Arial"/>
                    <w:sz w:val="20"/>
                    <w:szCs w:val="20"/>
                  </w:rPr>
                </w:rPrChange>
              </w:rPr>
              <w:br/>
            </w:r>
          </w:p>
        </w:tc>
      </w:tr>
      <w:tr w:rsidR="00184B5A" w:rsidRPr="00C0771F" w14:paraId="1F381806" w14:textId="77777777" w:rsidTr="008638CB">
        <w:tc>
          <w:tcPr>
            <w:tcW w:w="810" w:type="dxa"/>
            <w:tcBorders>
              <w:top w:val="nil"/>
              <w:left w:val="single" w:sz="6" w:space="0" w:color="auto"/>
              <w:bottom w:val="single" w:sz="6" w:space="0" w:color="auto"/>
              <w:right w:val="single" w:sz="6" w:space="0" w:color="auto"/>
            </w:tcBorders>
            <w:tcPrChange w:id="774" w:author="Chamberlain, Catherine" w:date="2020-11-12T14:17:00Z">
              <w:tcPr>
                <w:tcW w:w="810" w:type="dxa"/>
                <w:tcBorders>
                  <w:top w:val="nil"/>
                  <w:left w:val="single" w:sz="6" w:space="0" w:color="auto"/>
                  <w:bottom w:val="single" w:sz="6" w:space="0" w:color="auto"/>
                  <w:right w:val="single" w:sz="6" w:space="0" w:color="auto"/>
                </w:tcBorders>
              </w:tcPr>
            </w:tcPrChange>
          </w:tcPr>
          <w:p w14:paraId="0F698A1F" w14:textId="77777777" w:rsidR="00184B5A" w:rsidRPr="00C0771F" w:rsidRDefault="00C10683">
            <w:pPr>
              <w:jc w:val="center"/>
              <w:rPr>
                <w:rFonts w:ascii="Arial" w:hAnsi="Arial" w:cs="Arial"/>
                <w:rPrChange w:id="775" w:author="Chamberlain, Catherine" w:date="2020-11-12T14:58:00Z">
                  <w:rPr>
                    <w:rFonts w:ascii="Arial" w:hAnsi="Arial" w:cs="Arial"/>
                    <w:sz w:val="20"/>
                    <w:szCs w:val="20"/>
                  </w:rPr>
                </w:rPrChange>
              </w:rPr>
            </w:pPr>
            <w:r w:rsidRPr="00C0771F">
              <w:rPr>
                <w:rFonts w:ascii="Arial" w:hAnsi="Arial" w:cs="Arial"/>
                <w:rPrChange w:id="776" w:author="Chamberlain, Catherine" w:date="2020-11-12T14:58:00Z">
                  <w:rPr>
                    <w:rFonts w:ascii="Arial" w:hAnsi="Arial" w:cs="Arial"/>
                    <w:sz w:val="20"/>
                    <w:szCs w:val="20"/>
                  </w:rPr>
                </w:rPrChange>
              </w:rPr>
              <w:t xml:space="preserve"> 2021</w:t>
            </w:r>
          </w:p>
        </w:tc>
        <w:tc>
          <w:tcPr>
            <w:tcW w:w="1170" w:type="dxa"/>
            <w:tcBorders>
              <w:top w:val="nil"/>
              <w:left w:val="single" w:sz="6" w:space="0" w:color="auto"/>
              <w:bottom w:val="single" w:sz="6" w:space="0" w:color="auto"/>
              <w:right w:val="single" w:sz="6" w:space="0" w:color="auto"/>
            </w:tcBorders>
            <w:tcPrChange w:id="777" w:author="Chamberlain, Catherine" w:date="2020-11-12T14:17:00Z">
              <w:tcPr>
                <w:tcW w:w="1170" w:type="dxa"/>
                <w:tcBorders>
                  <w:top w:val="nil"/>
                  <w:left w:val="single" w:sz="6" w:space="0" w:color="auto"/>
                  <w:bottom w:val="single" w:sz="6" w:space="0" w:color="auto"/>
                  <w:right w:val="single" w:sz="6" w:space="0" w:color="auto"/>
                </w:tcBorders>
              </w:tcPr>
            </w:tcPrChange>
          </w:tcPr>
          <w:p w14:paraId="5EE47A36" w14:textId="76FBF835" w:rsidR="00184B5A" w:rsidRPr="00C0771F" w:rsidRDefault="00C10683">
            <w:pPr>
              <w:jc w:val="center"/>
              <w:rPr>
                <w:rFonts w:ascii="Arial" w:hAnsi="Arial" w:cs="Arial"/>
                <w:rPrChange w:id="778" w:author="Chamberlain, Catherine" w:date="2020-11-12T14:58:00Z">
                  <w:rPr>
                    <w:rFonts w:ascii="Arial" w:hAnsi="Arial" w:cs="Arial"/>
                    <w:sz w:val="20"/>
                    <w:szCs w:val="20"/>
                  </w:rPr>
                </w:rPrChange>
              </w:rPr>
            </w:pPr>
            <w:del w:id="779" w:author="Chamberlain, Catherine" w:date="2020-11-12T14:15:00Z">
              <w:r w:rsidRPr="00C0771F" w:rsidDel="008638CB">
                <w:rPr>
                  <w:rFonts w:ascii="Arial" w:hAnsi="Arial" w:cs="Arial"/>
                  <w:rPrChange w:id="780" w:author="Chamberlain, Catherine" w:date="2020-11-12T14:58:00Z">
                    <w:rPr>
                      <w:rFonts w:ascii="Arial" w:hAnsi="Arial" w:cs="Arial"/>
                      <w:sz w:val="20"/>
                      <w:szCs w:val="20"/>
                    </w:rPr>
                  </w:rPrChange>
                </w:rPr>
                <w:delText>Winter</w:delText>
              </w:r>
            </w:del>
            <w:ins w:id="781" w:author="Chamberlain, Catherine" w:date="2020-11-12T14:15:00Z">
              <w:r w:rsidR="008638CB" w:rsidRPr="00C0771F">
                <w:rPr>
                  <w:rFonts w:ascii="Arial" w:hAnsi="Arial" w:cs="Arial"/>
                  <w:rPrChange w:id="782" w:author="Chamberlain, Catherine" w:date="2020-11-12T14:58:00Z">
                    <w:rPr>
                      <w:rFonts w:ascii="Arial" w:hAnsi="Arial" w:cs="Arial"/>
                      <w:sz w:val="20"/>
                      <w:szCs w:val="20"/>
                    </w:rPr>
                  </w:rPrChange>
                </w:rPr>
                <w:t>Spring</w:t>
              </w:r>
            </w:ins>
          </w:p>
        </w:tc>
        <w:tc>
          <w:tcPr>
            <w:tcW w:w="3314" w:type="dxa"/>
            <w:tcBorders>
              <w:top w:val="nil"/>
              <w:left w:val="single" w:sz="6" w:space="0" w:color="auto"/>
              <w:bottom w:val="single" w:sz="6" w:space="0" w:color="auto"/>
              <w:right w:val="single" w:sz="6" w:space="0" w:color="auto"/>
            </w:tcBorders>
            <w:tcPrChange w:id="783" w:author="Chamberlain, Catherine" w:date="2020-11-12T14:17:00Z">
              <w:tcPr>
                <w:tcW w:w="3150" w:type="dxa"/>
                <w:tcBorders>
                  <w:top w:val="nil"/>
                  <w:left w:val="single" w:sz="6" w:space="0" w:color="auto"/>
                  <w:bottom w:val="single" w:sz="6" w:space="0" w:color="auto"/>
                  <w:right w:val="single" w:sz="6" w:space="0" w:color="auto"/>
                </w:tcBorders>
              </w:tcPr>
            </w:tcPrChange>
          </w:tcPr>
          <w:p w14:paraId="53F03FE7" w14:textId="72116B9D" w:rsidR="00184B5A" w:rsidRPr="00C0771F" w:rsidRDefault="00C10683">
            <w:pPr>
              <w:jc w:val="left"/>
              <w:rPr>
                <w:ins w:id="784" w:author="Chamberlain, Catherine" w:date="2020-11-12T14:16:00Z"/>
                <w:rFonts w:ascii="Arial" w:hAnsi="Arial" w:cs="Arial"/>
                <w:rPrChange w:id="785" w:author="Chamberlain, Catherine" w:date="2020-11-12T14:58:00Z">
                  <w:rPr>
                    <w:ins w:id="786" w:author="Chamberlain, Catherine" w:date="2020-11-12T14:16:00Z"/>
                    <w:rFonts w:ascii="Arial" w:hAnsi="Arial" w:cs="Arial"/>
                    <w:sz w:val="20"/>
                    <w:szCs w:val="20"/>
                  </w:rPr>
                </w:rPrChange>
              </w:rPr>
            </w:pPr>
            <w:r w:rsidRPr="00C0771F">
              <w:rPr>
                <w:rFonts w:ascii="Arial" w:hAnsi="Arial" w:cs="Arial"/>
                <w:rPrChange w:id="787" w:author="Chamberlain, Catherine" w:date="2020-11-12T14:58:00Z">
                  <w:rPr>
                    <w:rFonts w:ascii="Arial" w:hAnsi="Arial" w:cs="Arial"/>
                    <w:sz w:val="20"/>
                    <w:szCs w:val="20"/>
                  </w:rPr>
                </w:rPrChange>
              </w:rPr>
              <w:t xml:space="preserve">Set up </w:t>
            </w:r>
            <w:r w:rsidRPr="00C0771F">
              <w:rPr>
                <w:rFonts w:ascii="Arial" w:hAnsi="Arial" w:cs="Arial"/>
                <w:b/>
                <w:bCs/>
                <w:rPrChange w:id="788" w:author="Chamberlain, Catherine" w:date="2020-11-12T14:58:00Z">
                  <w:rPr>
                    <w:rFonts w:ascii="Arial" w:hAnsi="Arial" w:cs="Arial"/>
                    <w:b/>
                    <w:bCs/>
                    <w:sz w:val="20"/>
                    <w:szCs w:val="20"/>
                  </w:rPr>
                </w:rPrChange>
              </w:rPr>
              <w:t>Exp 2</w:t>
            </w:r>
            <w:r w:rsidRPr="00C0771F">
              <w:rPr>
                <w:rFonts w:ascii="Arial" w:hAnsi="Arial" w:cs="Arial"/>
                <w:rPrChange w:id="789" w:author="Chamberlain, Catherine" w:date="2020-11-12T14:58:00Z">
                  <w:rPr>
                    <w:rFonts w:ascii="Arial" w:hAnsi="Arial" w:cs="Arial"/>
                    <w:sz w:val="20"/>
                    <w:szCs w:val="20"/>
                  </w:rPr>
                </w:rPrChange>
              </w:rPr>
              <w:t xml:space="preserve"> </w:t>
            </w:r>
            <w:r w:rsidRPr="00C0771F">
              <w:rPr>
                <w:rFonts w:ascii="Arial" w:hAnsi="Arial" w:cs="Arial"/>
                <w:rPrChange w:id="790" w:author="Chamberlain, Catherine" w:date="2020-11-12T14:58:00Z">
                  <w:rPr>
                    <w:rFonts w:ascii="Arial" w:hAnsi="Arial" w:cs="Arial"/>
                    <w:sz w:val="20"/>
                    <w:szCs w:val="20"/>
                  </w:rPr>
                </w:rPrChange>
              </w:rPr>
              <w:br/>
              <w:t>Place individuals in chilling</w:t>
            </w:r>
            <w:ins w:id="791" w:author="Chamberlain, Catherine" w:date="2020-11-12T14:16:00Z">
              <w:r w:rsidR="008638CB" w:rsidRPr="00C0771F">
                <w:rPr>
                  <w:rFonts w:ascii="Arial" w:hAnsi="Arial" w:cs="Arial"/>
                  <w:rPrChange w:id="792" w:author="Chamberlain, Catherine" w:date="2020-11-12T14:58:00Z">
                    <w:rPr>
                      <w:rFonts w:ascii="Arial" w:hAnsi="Arial" w:cs="Arial"/>
                      <w:sz w:val="20"/>
                      <w:szCs w:val="20"/>
                    </w:rPr>
                  </w:rPrChange>
                </w:rPr>
                <w:t xml:space="preserve"> </w:t>
              </w:r>
            </w:ins>
          </w:p>
          <w:p w14:paraId="215A6CFC" w14:textId="076C5009" w:rsidR="008638CB" w:rsidRPr="00C0771F" w:rsidRDefault="008638CB">
            <w:pPr>
              <w:jc w:val="left"/>
              <w:rPr>
                <w:ins w:id="793" w:author="Chamberlain, Catherine" w:date="2020-11-12T14:16:00Z"/>
                <w:rFonts w:ascii="Arial" w:hAnsi="Arial" w:cs="Arial"/>
                <w:rPrChange w:id="794" w:author="Chamberlain, Catherine" w:date="2020-11-12T14:58:00Z">
                  <w:rPr>
                    <w:ins w:id="795" w:author="Chamberlain, Catherine" w:date="2020-11-12T14:16:00Z"/>
                    <w:rFonts w:ascii="Arial" w:hAnsi="Arial" w:cs="Arial"/>
                    <w:sz w:val="20"/>
                    <w:szCs w:val="20"/>
                  </w:rPr>
                </w:rPrChange>
              </w:rPr>
            </w:pPr>
            <w:ins w:id="796" w:author="Chamberlain, Catherine" w:date="2020-11-12T14:16:00Z">
              <w:r w:rsidRPr="00C0771F">
                <w:rPr>
                  <w:rFonts w:ascii="Arial" w:hAnsi="Arial" w:cs="Arial"/>
                  <w:rPrChange w:id="797" w:author="Chamberlain, Catherine" w:date="2020-11-12T14:58:00Z">
                    <w:rPr>
                      <w:rFonts w:ascii="Arial" w:hAnsi="Arial" w:cs="Arial"/>
                      <w:sz w:val="20"/>
                      <w:szCs w:val="20"/>
                    </w:rPr>
                  </w:rPrChange>
                </w:rPr>
                <w:t>Begin drought treatments for Exp 2</w:t>
              </w:r>
            </w:ins>
          </w:p>
          <w:p w14:paraId="7E31573C" w14:textId="1939009D" w:rsidR="008638CB" w:rsidRPr="00C0771F" w:rsidRDefault="008638CB">
            <w:pPr>
              <w:jc w:val="left"/>
              <w:rPr>
                <w:rFonts w:ascii="Arial" w:hAnsi="Arial" w:cs="Arial"/>
                <w:rPrChange w:id="798" w:author="Chamberlain, Catherine" w:date="2020-11-12T14:58:00Z">
                  <w:rPr>
                    <w:rFonts w:ascii="Arial" w:hAnsi="Arial" w:cs="Arial"/>
                    <w:sz w:val="20"/>
                    <w:szCs w:val="20"/>
                  </w:rPr>
                </w:rPrChange>
              </w:rPr>
            </w:pPr>
            <w:ins w:id="799" w:author="Chamberlain, Catherine" w:date="2020-11-12T14:16:00Z">
              <w:r w:rsidRPr="00C0771F">
                <w:rPr>
                  <w:rFonts w:ascii="Arial" w:hAnsi="Arial" w:cs="Arial"/>
                  <w:rPrChange w:id="800" w:author="Chamberlain, Catherine" w:date="2020-11-12T14:58:00Z">
                    <w:rPr>
                      <w:rFonts w:ascii="Arial" w:hAnsi="Arial" w:cs="Arial"/>
                      <w:sz w:val="20"/>
                      <w:szCs w:val="20"/>
                    </w:rPr>
                  </w:rPrChange>
                </w:rPr>
                <w:t>Record observations</w:t>
              </w:r>
            </w:ins>
          </w:p>
        </w:tc>
        <w:tc>
          <w:tcPr>
            <w:tcW w:w="3796" w:type="dxa"/>
            <w:tcBorders>
              <w:top w:val="nil"/>
              <w:left w:val="single" w:sz="6" w:space="0" w:color="auto"/>
              <w:bottom w:val="single" w:sz="6" w:space="0" w:color="auto"/>
              <w:right w:val="single" w:sz="6" w:space="0" w:color="auto"/>
            </w:tcBorders>
            <w:tcPrChange w:id="801" w:author="Chamberlain, Catherine" w:date="2020-11-12T14:17:00Z">
              <w:tcPr>
                <w:tcW w:w="3960" w:type="dxa"/>
                <w:tcBorders>
                  <w:top w:val="nil"/>
                  <w:left w:val="single" w:sz="6" w:space="0" w:color="auto"/>
                  <w:bottom w:val="single" w:sz="6" w:space="0" w:color="auto"/>
                  <w:right w:val="single" w:sz="6" w:space="0" w:color="auto"/>
                </w:tcBorders>
              </w:tcPr>
            </w:tcPrChange>
          </w:tcPr>
          <w:p w14:paraId="3977D53E" w14:textId="3FC3135C" w:rsidR="00184B5A" w:rsidRPr="00C0771F" w:rsidRDefault="00C10683" w:rsidP="00703165">
            <w:pPr>
              <w:jc w:val="left"/>
              <w:rPr>
                <w:ins w:id="802" w:author="Chamberlain, Catherine" w:date="2020-11-12T14:17:00Z"/>
                <w:rFonts w:ascii="Arial" w:hAnsi="Arial" w:cs="Arial"/>
                <w:rPrChange w:id="803" w:author="Chamberlain, Catherine" w:date="2020-11-12T14:58:00Z">
                  <w:rPr>
                    <w:ins w:id="804" w:author="Chamberlain, Catherine" w:date="2020-11-12T14:17:00Z"/>
                    <w:rFonts w:ascii="Arial" w:hAnsi="Arial" w:cs="Arial"/>
                    <w:sz w:val="20"/>
                    <w:szCs w:val="20"/>
                  </w:rPr>
                </w:rPrChange>
              </w:rPr>
            </w:pPr>
            <w:r w:rsidRPr="00C0771F">
              <w:rPr>
                <w:rFonts w:ascii="Arial" w:hAnsi="Arial" w:cs="Arial"/>
                <w:rPrChange w:id="805" w:author="Chamberlain, Catherine" w:date="2020-11-12T14:58:00Z">
                  <w:rPr>
                    <w:rFonts w:ascii="Arial" w:hAnsi="Arial" w:cs="Arial"/>
                    <w:sz w:val="20"/>
                    <w:szCs w:val="20"/>
                  </w:rPr>
                </w:rPrChange>
              </w:rPr>
              <w:t xml:space="preserve">Develop website </w:t>
            </w:r>
            <w:r w:rsidR="0062085F" w:rsidRPr="00C0771F">
              <w:rPr>
                <w:rFonts w:ascii="Arial" w:hAnsi="Arial" w:cs="Arial"/>
                <w:rPrChange w:id="806" w:author="Chamberlain, Catherine" w:date="2020-11-12T14:58:00Z">
                  <w:rPr>
                    <w:rFonts w:ascii="Arial" w:hAnsi="Arial" w:cs="Arial"/>
                    <w:sz w:val="20"/>
                    <w:szCs w:val="20"/>
                  </w:rPr>
                </w:rPrChange>
              </w:rPr>
              <w:t>for webinar series and resources</w:t>
            </w:r>
            <w:r w:rsidRPr="00C0771F">
              <w:rPr>
                <w:rFonts w:ascii="Arial" w:hAnsi="Arial" w:cs="Arial"/>
                <w:rPrChange w:id="807" w:author="Chamberlain, Catherine" w:date="2020-11-12T14:58:00Z">
                  <w:rPr>
                    <w:rFonts w:ascii="Arial" w:hAnsi="Arial" w:cs="Arial"/>
                    <w:sz w:val="20"/>
                    <w:szCs w:val="20"/>
                  </w:rPr>
                </w:rPrChange>
              </w:rPr>
              <w:t xml:space="preserve"> </w:t>
            </w:r>
            <w:r w:rsidRPr="00C0771F">
              <w:rPr>
                <w:rFonts w:ascii="Arial" w:hAnsi="Arial" w:cs="Arial"/>
                <w:rPrChange w:id="808" w:author="Chamberlain, Catherine" w:date="2020-11-12T14:58:00Z">
                  <w:rPr>
                    <w:rFonts w:ascii="Arial" w:hAnsi="Arial" w:cs="Arial"/>
                    <w:sz w:val="20"/>
                    <w:szCs w:val="20"/>
                  </w:rPr>
                </w:rPrChange>
              </w:rPr>
              <w:br/>
            </w:r>
            <w:ins w:id="809" w:author="Chamberlain, Catherine" w:date="2020-11-12T14:16:00Z">
              <w:r w:rsidR="008638CB" w:rsidRPr="00C0771F">
                <w:rPr>
                  <w:rFonts w:ascii="Arial" w:hAnsi="Arial" w:cs="Arial"/>
                  <w:rPrChange w:id="810" w:author="Chamberlain, Catherine" w:date="2020-11-12T14:58:00Z">
                    <w:rPr>
                      <w:rFonts w:ascii="Arial" w:hAnsi="Arial" w:cs="Arial"/>
                      <w:sz w:val="20"/>
                      <w:szCs w:val="20"/>
                    </w:rPr>
                  </w:rPrChange>
                </w:rPr>
                <w:t>Teach course</w:t>
              </w:r>
            </w:ins>
            <w:commentRangeStart w:id="811"/>
            <w:commentRangeEnd w:id="811"/>
            <w:r w:rsidR="00703165" w:rsidRPr="00C0771F">
              <w:rPr>
                <w:rStyle w:val="CommentReference"/>
                <w:rFonts w:ascii="Arial" w:hAnsi="Arial" w:cs="Arial"/>
                <w:sz w:val="22"/>
                <w:szCs w:val="22"/>
                <w:rPrChange w:id="812" w:author="Chamberlain, Catherine" w:date="2020-11-12T14:58:00Z">
                  <w:rPr>
                    <w:rStyle w:val="CommentReference"/>
                  </w:rPr>
                </w:rPrChange>
              </w:rPr>
              <w:commentReference w:id="811"/>
            </w:r>
          </w:p>
          <w:p w14:paraId="45EC8F09" w14:textId="060377CB" w:rsidR="008638CB" w:rsidRPr="00C0771F" w:rsidRDefault="008638CB" w:rsidP="00703165">
            <w:pPr>
              <w:jc w:val="left"/>
              <w:rPr>
                <w:rFonts w:ascii="Arial" w:hAnsi="Arial" w:cs="Arial"/>
                <w:rPrChange w:id="813" w:author="Chamberlain, Catherine" w:date="2020-11-12T14:58:00Z">
                  <w:rPr>
                    <w:rFonts w:ascii="Arial" w:hAnsi="Arial" w:cs="Arial"/>
                    <w:sz w:val="20"/>
                    <w:szCs w:val="20"/>
                  </w:rPr>
                </w:rPrChange>
              </w:rPr>
            </w:pPr>
            <w:ins w:id="814" w:author="Chamberlain, Catherine" w:date="2020-11-12T14:17:00Z">
              <w:r w:rsidRPr="00C0771F">
                <w:rPr>
                  <w:rFonts w:ascii="Arial" w:hAnsi="Arial" w:cs="Arial"/>
                  <w:rPrChange w:id="815" w:author="Chamberlain, Catherine" w:date="2020-11-12T14:58:00Z">
                    <w:rPr>
                      <w:rFonts w:ascii="Arial" w:hAnsi="Arial" w:cs="Arial"/>
                      <w:sz w:val="20"/>
                      <w:szCs w:val="20"/>
                    </w:rPr>
                  </w:rPrChange>
                </w:rPr>
                <w:t>Maintain mentorship program</w:t>
              </w:r>
            </w:ins>
          </w:p>
        </w:tc>
      </w:tr>
      <w:tr w:rsidR="008638CB" w:rsidRPr="00C0771F" w:rsidDel="008638CB" w14:paraId="109463F2" w14:textId="5EEA9B1A" w:rsidTr="008638CB">
        <w:trPr>
          <w:del w:id="816" w:author="Chamberlain, Catherine" w:date="2020-11-12T14:17:00Z"/>
        </w:trPr>
        <w:tc>
          <w:tcPr>
            <w:tcW w:w="810" w:type="dxa"/>
            <w:tcBorders>
              <w:top w:val="nil"/>
              <w:left w:val="single" w:sz="6" w:space="0" w:color="auto"/>
              <w:bottom w:val="single" w:sz="6" w:space="0" w:color="auto"/>
              <w:right w:val="single" w:sz="6" w:space="0" w:color="auto"/>
            </w:tcBorders>
            <w:tcPrChange w:id="817" w:author="Chamberlain, Catherine" w:date="2020-11-12T14:17:00Z">
              <w:tcPr>
                <w:tcW w:w="810" w:type="dxa"/>
                <w:tcBorders>
                  <w:top w:val="nil"/>
                  <w:left w:val="single" w:sz="6" w:space="0" w:color="auto"/>
                  <w:bottom w:val="single" w:sz="6" w:space="0" w:color="auto"/>
                  <w:right w:val="single" w:sz="6" w:space="0" w:color="auto"/>
                </w:tcBorders>
              </w:tcPr>
            </w:tcPrChange>
          </w:tcPr>
          <w:p w14:paraId="45FE6A28" w14:textId="5837FFFD" w:rsidR="008638CB" w:rsidRPr="00C0771F" w:rsidDel="008638CB" w:rsidRDefault="008638CB" w:rsidP="008638CB">
            <w:pPr>
              <w:jc w:val="center"/>
              <w:rPr>
                <w:del w:id="818" w:author="Chamberlain, Catherine" w:date="2020-11-12T14:17:00Z"/>
                <w:rFonts w:ascii="Arial" w:hAnsi="Arial" w:cs="Arial"/>
                <w:rPrChange w:id="819" w:author="Chamberlain, Catherine" w:date="2020-11-12T14:58:00Z">
                  <w:rPr>
                    <w:del w:id="820" w:author="Chamberlain, Catherine" w:date="2020-11-12T14:17:00Z"/>
                    <w:rFonts w:ascii="Arial" w:hAnsi="Arial" w:cs="Arial"/>
                    <w:sz w:val="20"/>
                    <w:szCs w:val="20"/>
                  </w:rPr>
                </w:rPrChange>
              </w:rPr>
            </w:pPr>
            <w:del w:id="821" w:author="Chamberlain, Catherine" w:date="2020-11-12T14:17:00Z">
              <w:r w:rsidRPr="00C0771F" w:rsidDel="008638CB">
                <w:rPr>
                  <w:rFonts w:ascii="Arial" w:hAnsi="Arial" w:cs="Arial"/>
                  <w:rPrChange w:id="822" w:author="Chamberlain, Catherine" w:date="2020-11-12T14:58:00Z">
                    <w:rPr>
                      <w:rFonts w:ascii="Arial" w:hAnsi="Arial" w:cs="Arial"/>
                      <w:sz w:val="20"/>
                      <w:szCs w:val="20"/>
                    </w:rPr>
                  </w:rPrChange>
                </w:rPr>
                <w:delText xml:space="preserve"> 2022</w:delText>
              </w:r>
            </w:del>
          </w:p>
        </w:tc>
        <w:tc>
          <w:tcPr>
            <w:tcW w:w="1170" w:type="dxa"/>
            <w:tcBorders>
              <w:top w:val="nil"/>
              <w:left w:val="single" w:sz="6" w:space="0" w:color="auto"/>
              <w:bottom w:val="single" w:sz="6" w:space="0" w:color="auto"/>
              <w:right w:val="single" w:sz="6" w:space="0" w:color="auto"/>
            </w:tcBorders>
            <w:tcPrChange w:id="823" w:author="Chamberlain, Catherine" w:date="2020-11-12T14:17:00Z">
              <w:tcPr>
                <w:tcW w:w="1170" w:type="dxa"/>
                <w:tcBorders>
                  <w:top w:val="nil"/>
                  <w:left w:val="single" w:sz="6" w:space="0" w:color="auto"/>
                  <w:bottom w:val="single" w:sz="6" w:space="0" w:color="auto"/>
                  <w:right w:val="single" w:sz="6" w:space="0" w:color="auto"/>
                </w:tcBorders>
              </w:tcPr>
            </w:tcPrChange>
          </w:tcPr>
          <w:p w14:paraId="4C3B616A" w14:textId="641C8A85" w:rsidR="008638CB" w:rsidRPr="00C0771F" w:rsidDel="008638CB" w:rsidRDefault="008638CB" w:rsidP="008638CB">
            <w:pPr>
              <w:jc w:val="center"/>
              <w:rPr>
                <w:del w:id="824" w:author="Chamberlain, Catherine" w:date="2020-11-12T14:17:00Z"/>
                <w:rFonts w:ascii="Arial" w:hAnsi="Arial" w:cs="Arial"/>
                <w:rPrChange w:id="825" w:author="Chamberlain, Catherine" w:date="2020-11-12T14:58:00Z">
                  <w:rPr>
                    <w:del w:id="826" w:author="Chamberlain, Catherine" w:date="2020-11-12T14:17:00Z"/>
                    <w:rFonts w:ascii="Arial" w:hAnsi="Arial" w:cs="Arial"/>
                    <w:sz w:val="20"/>
                    <w:szCs w:val="20"/>
                  </w:rPr>
                </w:rPrChange>
              </w:rPr>
            </w:pPr>
            <w:del w:id="827" w:author="Chamberlain, Catherine" w:date="2020-11-12T14:17:00Z">
              <w:r w:rsidRPr="00C0771F" w:rsidDel="008638CB">
                <w:rPr>
                  <w:rFonts w:ascii="Arial" w:hAnsi="Arial" w:cs="Arial"/>
                  <w:rPrChange w:id="828" w:author="Chamberlain, Catherine" w:date="2020-11-12T14:58:00Z">
                    <w:rPr>
                      <w:rFonts w:ascii="Arial" w:hAnsi="Arial" w:cs="Arial"/>
                      <w:sz w:val="20"/>
                      <w:szCs w:val="20"/>
                    </w:rPr>
                  </w:rPrChange>
                </w:rPr>
                <w:delText>Winter</w:delText>
              </w:r>
            </w:del>
          </w:p>
        </w:tc>
        <w:tc>
          <w:tcPr>
            <w:tcW w:w="3314" w:type="dxa"/>
            <w:tcBorders>
              <w:top w:val="nil"/>
              <w:left w:val="single" w:sz="6" w:space="0" w:color="auto"/>
              <w:bottom w:val="single" w:sz="6" w:space="0" w:color="auto"/>
              <w:right w:val="single" w:sz="6" w:space="0" w:color="auto"/>
            </w:tcBorders>
            <w:tcPrChange w:id="829" w:author="Chamberlain, Catherine" w:date="2020-11-12T14:17:00Z">
              <w:tcPr>
                <w:tcW w:w="3150" w:type="dxa"/>
                <w:tcBorders>
                  <w:top w:val="nil"/>
                  <w:left w:val="single" w:sz="6" w:space="0" w:color="auto"/>
                  <w:bottom w:val="single" w:sz="6" w:space="0" w:color="auto"/>
                  <w:right w:val="single" w:sz="6" w:space="0" w:color="auto"/>
                </w:tcBorders>
              </w:tcPr>
            </w:tcPrChange>
          </w:tcPr>
          <w:p w14:paraId="1D14F408" w14:textId="10F311C7" w:rsidR="008638CB" w:rsidRPr="00C0771F" w:rsidDel="008638CB" w:rsidRDefault="008638CB" w:rsidP="008638CB">
            <w:pPr>
              <w:jc w:val="left"/>
              <w:rPr>
                <w:del w:id="830" w:author="Chamberlain, Catherine" w:date="2020-11-12T14:17:00Z"/>
                <w:rFonts w:ascii="Arial" w:hAnsi="Arial" w:cs="Arial"/>
                <w:rPrChange w:id="831" w:author="Chamberlain, Catherine" w:date="2020-11-12T14:58:00Z">
                  <w:rPr>
                    <w:del w:id="832" w:author="Chamberlain, Catherine" w:date="2020-11-12T14:17:00Z"/>
                    <w:rFonts w:ascii="Arial" w:hAnsi="Arial" w:cs="Arial"/>
                    <w:sz w:val="20"/>
                    <w:szCs w:val="20"/>
                  </w:rPr>
                </w:rPrChange>
              </w:rPr>
            </w:pPr>
            <w:del w:id="833" w:author="Chamberlain, Catherine" w:date="2020-11-12T14:15:00Z">
              <w:r w:rsidRPr="00C0771F" w:rsidDel="008638CB">
                <w:rPr>
                  <w:rFonts w:ascii="Arial" w:hAnsi="Arial" w:cs="Arial"/>
                  <w:rPrChange w:id="834" w:author="Chamberlain, Catherine" w:date="2020-11-12T14:58:00Z">
                    <w:rPr>
                      <w:rFonts w:ascii="Arial" w:hAnsi="Arial" w:cs="Arial"/>
                      <w:sz w:val="20"/>
                      <w:szCs w:val="20"/>
                    </w:rPr>
                  </w:rPrChange>
                </w:rPr>
                <w:delText xml:space="preserve">Begin drought treatments for </w:delText>
              </w:r>
              <w:r w:rsidRPr="00C0771F" w:rsidDel="008638CB">
                <w:rPr>
                  <w:rFonts w:ascii="Arial" w:hAnsi="Arial" w:cs="Arial"/>
                  <w:b/>
                  <w:bCs/>
                  <w:rPrChange w:id="835" w:author="Chamberlain, Catherine" w:date="2020-11-12T14:58:00Z">
                    <w:rPr>
                      <w:rFonts w:ascii="Arial" w:hAnsi="Arial" w:cs="Arial"/>
                      <w:b/>
                      <w:bCs/>
                      <w:sz w:val="20"/>
                      <w:szCs w:val="20"/>
                    </w:rPr>
                  </w:rPrChange>
                </w:rPr>
                <w:delText>Exp 2</w:delText>
              </w:r>
              <w:r w:rsidRPr="00C0771F" w:rsidDel="008638CB">
                <w:rPr>
                  <w:rFonts w:ascii="Arial" w:hAnsi="Arial" w:cs="Arial"/>
                  <w:rPrChange w:id="836" w:author="Chamberlain, Catherine" w:date="2020-11-12T14:58:00Z">
                    <w:rPr>
                      <w:rFonts w:ascii="Arial" w:hAnsi="Arial" w:cs="Arial"/>
                      <w:sz w:val="20"/>
                      <w:szCs w:val="20"/>
                    </w:rPr>
                  </w:rPrChange>
                </w:rPr>
                <w:delText xml:space="preserve"> </w:delText>
              </w:r>
              <w:r w:rsidRPr="00C0771F" w:rsidDel="008638CB">
                <w:rPr>
                  <w:rFonts w:ascii="Arial" w:hAnsi="Arial" w:cs="Arial"/>
                  <w:rPrChange w:id="837" w:author="Chamberlain, Catherine" w:date="2020-11-12T14:58:00Z">
                    <w:rPr>
                      <w:rFonts w:ascii="Arial" w:hAnsi="Arial" w:cs="Arial"/>
                      <w:sz w:val="20"/>
                      <w:szCs w:val="20"/>
                    </w:rPr>
                  </w:rPrChange>
                </w:rPr>
                <w:br/>
                <w:delText>Record observations</w:delText>
              </w:r>
            </w:del>
          </w:p>
        </w:tc>
        <w:tc>
          <w:tcPr>
            <w:tcW w:w="3796" w:type="dxa"/>
            <w:tcBorders>
              <w:top w:val="nil"/>
              <w:left w:val="single" w:sz="6" w:space="0" w:color="auto"/>
              <w:bottom w:val="single" w:sz="6" w:space="0" w:color="auto"/>
              <w:right w:val="single" w:sz="6" w:space="0" w:color="auto"/>
            </w:tcBorders>
            <w:tcPrChange w:id="838" w:author="Chamberlain, Catherine" w:date="2020-11-12T14:17:00Z">
              <w:tcPr>
                <w:tcW w:w="3960" w:type="dxa"/>
                <w:tcBorders>
                  <w:top w:val="nil"/>
                  <w:left w:val="single" w:sz="6" w:space="0" w:color="auto"/>
                  <w:bottom w:val="single" w:sz="6" w:space="0" w:color="auto"/>
                  <w:right w:val="single" w:sz="6" w:space="0" w:color="auto"/>
                </w:tcBorders>
              </w:tcPr>
            </w:tcPrChange>
          </w:tcPr>
          <w:p w14:paraId="47E28630" w14:textId="66D85386" w:rsidR="008638CB" w:rsidRPr="00C0771F" w:rsidDel="008638CB" w:rsidRDefault="008638CB" w:rsidP="008638CB">
            <w:pPr>
              <w:jc w:val="left"/>
              <w:rPr>
                <w:del w:id="839" w:author="Chamberlain, Catherine" w:date="2020-11-12T14:17:00Z"/>
                <w:rFonts w:ascii="Arial" w:hAnsi="Arial" w:cs="Arial"/>
                <w:rPrChange w:id="840" w:author="Chamberlain, Catherine" w:date="2020-11-12T14:58:00Z">
                  <w:rPr>
                    <w:del w:id="841" w:author="Chamberlain, Catherine" w:date="2020-11-12T14:17:00Z"/>
                    <w:rFonts w:ascii="Arial" w:hAnsi="Arial" w:cs="Arial"/>
                    <w:sz w:val="20"/>
                    <w:szCs w:val="20"/>
                  </w:rPr>
                </w:rPrChange>
              </w:rPr>
            </w:pPr>
            <w:del w:id="842" w:author="Chamberlain, Catherine" w:date="2020-11-12T14:17:00Z">
              <w:r w:rsidRPr="00C0771F" w:rsidDel="008638CB">
                <w:rPr>
                  <w:rFonts w:ascii="Arial" w:hAnsi="Arial" w:cs="Arial"/>
                  <w:rPrChange w:id="843" w:author="Chamberlain, Catherine" w:date="2020-11-12T14:58:00Z">
                    <w:rPr>
                      <w:rFonts w:ascii="Arial" w:hAnsi="Arial" w:cs="Arial"/>
                      <w:sz w:val="20"/>
                      <w:szCs w:val="20"/>
                    </w:rPr>
                  </w:rPrChange>
                </w:rPr>
                <w:delText>Begin teaching</w:delText>
              </w:r>
            </w:del>
            <w:ins w:id="844" w:author="Zakiya Holmes Leggett" w:date="2020-11-12T08:05:00Z">
              <w:del w:id="845" w:author="Chamberlain, Catherine" w:date="2020-11-12T14:17:00Z">
                <w:r w:rsidRPr="00C0771F" w:rsidDel="008638CB">
                  <w:rPr>
                    <w:rFonts w:ascii="Arial" w:hAnsi="Arial" w:cs="Arial"/>
                    <w:rPrChange w:id="846" w:author="Chamberlain, Catherine" w:date="2020-11-12T14:58:00Z">
                      <w:rPr>
                        <w:rFonts w:ascii="Arial" w:hAnsi="Arial" w:cs="Arial"/>
                        <w:sz w:val="20"/>
                        <w:szCs w:val="20"/>
                      </w:rPr>
                    </w:rPrChange>
                  </w:rPr>
                  <w:delText>Teach course</w:delText>
                </w:r>
              </w:del>
            </w:ins>
          </w:p>
          <w:p w14:paraId="5842AA84" w14:textId="3DD2E6BC" w:rsidR="008638CB" w:rsidRPr="00C0771F" w:rsidDel="008638CB" w:rsidRDefault="008638CB" w:rsidP="008638CB">
            <w:pPr>
              <w:jc w:val="left"/>
              <w:rPr>
                <w:del w:id="847" w:author="Chamberlain, Catherine" w:date="2020-11-12T14:17:00Z"/>
                <w:rFonts w:ascii="Arial" w:hAnsi="Arial" w:cs="Arial"/>
                <w:rPrChange w:id="848" w:author="Chamberlain, Catherine" w:date="2020-11-12T14:58:00Z">
                  <w:rPr>
                    <w:del w:id="849" w:author="Chamberlain, Catherine" w:date="2020-11-12T14:17:00Z"/>
                    <w:rFonts w:ascii="Arial" w:hAnsi="Arial" w:cs="Arial"/>
                    <w:sz w:val="20"/>
                    <w:szCs w:val="20"/>
                  </w:rPr>
                </w:rPrChange>
              </w:rPr>
            </w:pPr>
            <w:del w:id="850" w:author="Chamberlain, Catherine" w:date="2020-11-12T14:17:00Z">
              <w:r w:rsidRPr="00C0771F" w:rsidDel="008638CB">
                <w:rPr>
                  <w:rFonts w:ascii="Arial" w:hAnsi="Arial" w:cs="Arial"/>
                  <w:rPrChange w:id="851" w:author="Chamberlain, Catherine" w:date="2020-11-12T14:58:00Z">
                    <w:rPr>
                      <w:rFonts w:ascii="Arial" w:hAnsi="Arial" w:cs="Arial"/>
                      <w:sz w:val="20"/>
                      <w:szCs w:val="20"/>
                    </w:rPr>
                  </w:rPrChange>
                </w:rPr>
                <w:delText>Maintain mentorship program</w:delText>
              </w:r>
            </w:del>
          </w:p>
        </w:tc>
      </w:tr>
      <w:tr w:rsidR="008638CB" w:rsidRPr="00C0771F" w14:paraId="1FCBF1C1" w14:textId="77777777" w:rsidTr="008638CB">
        <w:tc>
          <w:tcPr>
            <w:tcW w:w="810" w:type="dxa"/>
            <w:tcBorders>
              <w:top w:val="nil"/>
              <w:left w:val="single" w:sz="6" w:space="0" w:color="auto"/>
              <w:bottom w:val="single" w:sz="6" w:space="0" w:color="auto"/>
              <w:right w:val="single" w:sz="6" w:space="0" w:color="auto"/>
            </w:tcBorders>
            <w:tcPrChange w:id="852" w:author="Chamberlain, Catherine" w:date="2020-11-12T14:17:00Z">
              <w:tcPr>
                <w:tcW w:w="810" w:type="dxa"/>
                <w:tcBorders>
                  <w:top w:val="nil"/>
                  <w:left w:val="single" w:sz="6" w:space="0" w:color="auto"/>
                  <w:bottom w:val="single" w:sz="6" w:space="0" w:color="auto"/>
                  <w:right w:val="single" w:sz="6" w:space="0" w:color="auto"/>
                </w:tcBorders>
              </w:tcPr>
            </w:tcPrChange>
          </w:tcPr>
          <w:p w14:paraId="27CAF429" w14:textId="77777777" w:rsidR="008638CB" w:rsidRPr="00C0771F" w:rsidRDefault="008638CB" w:rsidP="008638CB">
            <w:pPr>
              <w:jc w:val="center"/>
              <w:rPr>
                <w:rFonts w:ascii="Arial" w:hAnsi="Arial" w:cs="Arial"/>
                <w:rPrChange w:id="853" w:author="Chamberlain, Catherine" w:date="2020-11-12T14:58:00Z">
                  <w:rPr>
                    <w:rFonts w:ascii="Arial" w:hAnsi="Arial" w:cs="Arial"/>
                    <w:sz w:val="20"/>
                    <w:szCs w:val="20"/>
                  </w:rPr>
                </w:rPrChange>
              </w:rPr>
            </w:pPr>
            <w:r w:rsidRPr="00C0771F">
              <w:rPr>
                <w:rFonts w:ascii="Arial" w:hAnsi="Arial" w:cs="Arial"/>
                <w:rPrChange w:id="854" w:author="Chamberlain, Catherine" w:date="2020-11-12T14:58:00Z">
                  <w:rPr>
                    <w:rFonts w:ascii="Arial" w:hAnsi="Arial" w:cs="Arial"/>
                    <w:sz w:val="20"/>
                    <w:szCs w:val="20"/>
                  </w:rPr>
                </w:rPrChange>
              </w:rPr>
              <w:t xml:space="preserve"> 2022</w:t>
            </w:r>
          </w:p>
        </w:tc>
        <w:tc>
          <w:tcPr>
            <w:tcW w:w="1170" w:type="dxa"/>
            <w:tcBorders>
              <w:top w:val="nil"/>
              <w:left w:val="single" w:sz="6" w:space="0" w:color="auto"/>
              <w:bottom w:val="single" w:sz="6" w:space="0" w:color="auto"/>
              <w:right w:val="single" w:sz="6" w:space="0" w:color="auto"/>
            </w:tcBorders>
            <w:tcPrChange w:id="855" w:author="Chamberlain, Catherine" w:date="2020-11-12T14:17:00Z">
              <w:tcPr>
                <w:tcW w:w="1170" w:type="dxa"/>
                <w:tcBorders>
                  <w:top w:val="nil"/>
                  <w:left w:val="single" w:sz="6" w:space="0" w:color="auto"/>
                  <w:bottom w:val="single" w:sz="6" w:space="0" w:color="auto"/>
                  <w:right w:val="single" w:sz="6" w:space="0" w:color="auto"/>
                </w:tcBorders>
              </w:tcPr>
            </w:tcPrChange>
          </w:tcPr>
          <w:p w14:paraId="30059A0B" w14:textId="5F1E915A" w:rsidR="008638CB" w:rsidRPr="00C0771F" w:rsidRDefault="008638CB" w:rsidP="008638CB">
            <w:pPr>
              <w:jc w:val="center"/>
              <w:rPr>
                <w:rFonts w:ascii="Arial" w:hAnsi="Arial" w:cs="Arial"/>
                <w:rPrChange w:id="856" w:author="Chamberlain, Catherine" w:date="2020-11-12T14:58:00Z">
                  <w:rPr>
                    <w:rFonts w:ascii="Arial" w:hAnsi="Arial" w:cs="Arial"/>
                    <w:sz w:val="20"/>
                    <w:szCs w:val="20"/>
                  </w:rPr>
                </w:rPrChange>
              </w:rPr>
            </w:pPr>
            <w:del w:id="857" w:author="Chamberlain, Catherine" w:date="2020-11-12T14:17:00Z">
              <w:r w:rsidRPr="00C0771F" w:rsidDel="008638CB">
                <w:rPr>
                  <w:rFonts w:ascii="Arial" w:hAnsi="Arial" w:cs="Arial"/>
                  <w:rPrChange w:id="858" w:author="Chamberlain, Catherine" w:date="2020-11-12T14:58:00Z">
                    <w:rPr>
                      <w:rFonts w:ascii="Arial" w:hAnsi="Arial" w:cs="Arial"/>
                      <w:sz w:val="20"/>
                      <w:szCs w:val="20"/>
                    </w:rPr>
                  </w:rPrChange>
                </w:rPr>
                <w:delText>Spring</w:delText>
              </w:r>
            </w:del>
            <w:ins w:id="859" w:author="Chamberlain, Catherine" w:date="2020-11-12T14:17:00Z">
              <w:r w:rsidRPr="00C0771F">
                <w:rPr>
                  <w:rFonts w:ascii="Arial" w:hAnsi="Arial" w:cs="Arial"/>
                  <w:rPrChange w:id="860" w:author="Chamberlain, Catherine" w:date="2020-11-12T14:58:00Z">
                    <w:rPr>
                      <w:rFonts w:ascii="Arial" w:hAnsi="Arial" w:cs="Arial"/>
                      <w:sz w:val="20"/>
                      <w:szCs w:val="20"/>
                    </w:rPr>
                  </w:rPrChange>
                </w:rPr>
                <w:t>Summer</w:t>
              </w:r>
            </w:ins>
          </w:p>
        </w:tc>
        <w:tc>
          <w:tcPr>
            <w:tcW w:w="3314" w:type="dxa"/>
            <w:tcBorders>
              <w:top w:val="nil"/>
              <w:left w:val="single" w:sz="6" w:space="0" w:color="auto"/>
              <w:bottom w:val="single" w:sz="6" w:space="0" w:color="auto"/>
              <w:right w:val="single" w:sz="6" w:space="0" w:color="auto"/>
            </w:tcBorders>
            <w:tcPrChange w:id="861" w:author="Chamberlain, Catherine" w:date="2020-11-12T14:17:00Z">
              <w:tcPr>
                <w:tcW w:w="3150" w:type="dxa"/>
                <w:tcBorders>
                  <w:top w:val="nil"/>
                  <w:left w:val="single" w:sz="6" w:space="0" w:color="auto"/>
                  <w:bottom w:val="single" w:sz="6" w:space="0" w:color="auto"/>
                  <w:right w:val="single" w:sz="6" w:space="0" w:color="auto"/>
                </w:tcBorders>
              </w:tcPr>
            </w:tcPrChange>
          </w:tcPr>
          <w:p w14:paraId="3AE5FB3F" w14:textId="77777777" w:rsidR="008638CB" w:rsidRPr="00C0771F" w:rsidRDefault="008638CB" w:rsidP="008638CB">
            <w:pPr>
              <w:jc w:val="left"/>
              <w:rPr>
                <w:ins w:id="862" w:author="Chamberlain, Catherine" w:date="2020-11-12T14:17:00Z"/>
                <w:rFonts w:ascii="Arial" w:hAnsi="Arial" w:cs="Arial"/>
                <w:b/>
                <w:bCs/>
                <w:rPrChange w:id="863" w:author="Chamberlain, Catherine" w:date="2020-11-12T14:58:00Z">
                  <w:rPr>
                    <w:ins w:id="864" w:author="Chamberlain, Catherine" w:date="2020-11-12T14:17:00Z"/>
                    <w:rFonts w:ascii="Arial" w:hAnsi="Arial" w:cs="Arial"/>
                    <w:b/>
                    <w:bCs/>
                    <w:sz w:val="20"/>
                    <w:szCs w:val="20"/>
                  </w:rPr>
                </w:rPrChange>
              </w:rPr>
            </w:pPr>
            <w:r w:rsidRPr="00C0771F">
              <w:rPr>
                <w:rFonts w:ascii="Arial" w:hAnsi="Arial" w:cs="Arial"/>
                <w:rPrChange w:id="865" w:author="Chamberlain, Catherine" w:date="2020-11-12T14:58:00Z">
                  <w:rPr>
                    <w:rFonts w:ascii="Arial" w:hAnsi="Arial" w:cs="Arial"/>
                    <w:sz w:val="20"/>
                    <w:szCs w:val="20"/>
                  </w:rPr>
                </w:rPrChange>
              </w:rPr>
              <w:t xml:space="preserve">Record phenology for </w:t>
            </w:r>
            <w:r w:rsidRPr="00C0771F">
              <w:rPr>
                <w:rFonts w:ascii="Arial" w:hAnsi="Arial" w:cs="Arial"/>
                <w:b/>
                <w:bCs/>
                <w:rPrChange w:id="866" w:author="Chamberlain, Catherine" w:date="2020-11-12T14:58:00Z">
                  <w:rPr>
                    <w:rFonts w:ascii="Arial" w:hAnsi="Arial" w:cs="Arial"/>
                    <w:b/>
                    <w:bCs/>
                    <w:sz w:val="20"/>
                    <w:szCs w:val="20"/>
                  </w:rPr>
                </w:rPrChange>
              </w:rPr>
              <w:t>Exp 1</w:t>
            </w:r>
          </w:p>
          <w:p w14:paraId="61F366F8" w14:textId="1452D454" w:rsidR="008638CB" w:rsidRPr="00C0771F" w:rsidRDefault="008638CB" w:rsidP="008638CB">
            <w:pPr>
              <w:jc w:val="left"/>
              <w:rPr>
                <w:rFonts w:ascii="Arial" w:hAnsi="Arial" w:cs="Arial"/>
                <w:rPrChange w:id="867" w:author="Chamberlain, Catherine" w:date="2020-11-12T14:58:00Z">
                  <w:rPr>
                    <w:rFonts w:ascii="Arial" w:hAnsi="Arial" w:cs="Arial"/>
                    <w:sz w:val="20"/>
                    <w:szCs w:val="20"/>
                  </w:rPr>
                </w:rPrChange>
              </w:rPr>
            </w:pPr>
            <w:ins w:id="868" w:author="Chamberlain, Catherine" w:date="2020-11-12T14:17:00Z">
              <w:r w:rsidRPr="00C0771F">
                <w:rPr>
                  <w:rFonts w:ascii="Arial" w:hAnsi="Arial" w:cs="Arial"/>
                  <w:b/>
                  <w:bCs/>
                  <w:rPrChange w:id="869" w:author="Chamberlain, Catherine" w:date="2020-11-12T14:58:00Z">
                    <w:rPr>
                      <w:rFonts w:ascii="Arial" w:hAnsi="Arial" w:cs="Arial"/>
                      <w:b/>
                      <w:bCs/>
                      <w:sz w:val="20"/>
                      <w:szCs w:val="20"/>
                    </w:rPr>
                  </w:rPrChange>
                </w:rPr>
                <w:t>Record observations for Exp 1 &amp; 3</w:t>
              </w:r>
            </w:ins>
          </w:p>
        </w:tc>
        <w:tc>
          <w:tcPr>
            <w:tcW w:w="3796" w:type="dxa"/>
            <w:tcBorders>
              <w:top w:val="nil"/>
              <w:left w:val="single" w:sz="6" w:space="0" w:color="auto"/>
              <w:bottom w:val="single" w:sz="6" w:space="0" w:color="auto"/>
              <w:right w:val="single" w:sz="6" w:space="0" w:color="auto"/>
            </w:tcBorders>
            <w:tcPrChange w:id="870" w:author="Chamberlain, Catherine" w:date="2020-11-12T14:17:00Z">
              <w:tcPr>
                <w:tcW w:w="3960" w:type="dxa"/>
                <w:tcBorders>
                  <w:top w:val="nil"/>
                  <w:left w:val="single" w:sz="6" w:space="0" w:color="auto"/>
                  <w:bottom w:val="single" w:sz="6" w:space="0" w:color="auto"/>
                  <w:right w:val="single" w:sz="6" w:space="0" w:color="auto"/>
                </w:tcBorders>
              </w:tcPr>
            </w:tcPrChange>
          </w:tcPr>
          <w:p w14:paraId="0D62423F" w14:textId="05151A97" w:rsidR="008638CB" w:rsidRPr="00C0771F" w:rsidRDefault="008638CB" w:rsidP="008638CB">
            <w:pPr>
              <w:jc w:val="left"/>
              <w:rPr>
                <w:ins w:id="871" w:author="Chamberlain, Catherine" w:date="2020-11-12T14:17:00Z"/>
                <w:rFonts w:ascii="Arial" w:hAnsi="Arial" w:cs="Arial"/>
                <w:rPrChange w:id="872" w:author="Chamberlain, Catherine" w:date="2020-11-12T14:58:00Z">
                  <w:rPr>
                    <w:ins w:id="873" w:author="Chamberlain, Catherine" w:date="2020-11-12T14:17:00Z"/>
                    <w:rFonts w:ascii="Arial" w:hAnsi="Arial" w:cs="Arial"/>
                    <w:sz w:val="20"/>
                    <w:szCs w:val="20"/>
                  </w:rPr>
                </w:rPrChange>
              </w:rPr>
            </w:pPr>
            <w:r w:rsidRPr="00C0771F">
              <w:rPr>
                <w:rFonts w:ascii="Arial" w:hAnsi="Arial" w:cs="Arial"/>
                <w:rPrChange w:id="874" w:author="Chamberlain, Catherine" w:date="2020-11-12T14:58:00Z">
                  <w:rPr>
                    <w:rFonts w:ascii="Arial" w:hAnsi="Arial" w:cs="Arial"/>
                    <w:sz w:val="20"/>
                    <w:szCs w:val="20"/>
                  </w:rPr>
                </w:rPrChange>
              </w:rPr>
              <w:t xml:space="preserve">Begin webinar series </w:t>
            </w:r>
            <w:r w:rsidRPr="00C0771F">
              <w:rPr>
                <w:rFonts w:ascii="Arial" w:hAnsi="Arial" w:cs="Arial"/>
                <w:rPrChange w:id="875" w:author="Chamberlain, Catherine" w:date="2020-11-12T14:58:00Z">
                  <w:rPr>
                    <w:rFonts w:ascii="Arial" w:hAnsi="Arial" w:cs="Arial"/>
                    <w:sz w:val="20"/>
                    <w:szCs w:val="20"/>
                  </w:rPr>
                </w:rPrChange>
              </w:rPr>
              <w:br/>
              <w:t xml:space="preserve">Train students </w:t>
            </w:r>
            <w:ins w:id="876" w:author="Chamberlain, Catherine" w:date="2020-11-12T14:20:00Z">
              <w:r w:rsidR="00A81BE0" w:rsidRPr="00C0771F">
                <w:rPr>
                  <w:rFonts w:ascii="Arial" w:hAnsi="Arial" w:cs="Arial"/>
                  <w:rPrChange w:id="877" w:author="Chamberlain, Catherine" w:date="2020-11-12T14:58:00Z">
                    <w:rPr>
                      <w:rFonts w:ascii="Arial" w:hAnsi="Arial" w:cs="Arial"/>
                      <w:sz w:val="20"/>
                      <w:szCs w:val="20"/>
                    </w:rPr>
                  </w:rPrChange>
                </w:rPr>
                <w:t xml:space="preserve">in </w:t>
              </w:r>
            </w:ins>
            <w:r w:rsidRPr="00C0771F">
              <w:rPr>
                <w:rFonts w:ascii="Arial" w:hAnsi="Arial" w:cs="Arial"/>
                <w:rPrChange w:id="878" w:author="Chamberlain, Catherine" w:date="2020-11-12T14:58:00Z">
                  <w:rPr>
                    <w:rFonts w:ascii="Arial" w:hAnsi="Arial" w:cs="Arial"/>
                    <w:sz w:val="20"/>
                    <w:szCs w:val="20"/>
                  </w:rPr>
                </w:rPrChange>
              </w:rPr>
              <w:t>field skills</w:t>
            </w:r>
          </w:p>
          <w:p w14:paraId="521136CE" w14:textId="77777777" w:rsidR="008638CB" w:rsidRPr="00C0771F" w:rsidRDefault="008638CB" w:rsidP="008638CB">
            <w:pPr>
              <w:jc w:val="left"/>
              <w:rPr>
                <w:ins w:id="879" w:author="Chamberlain, Catherine" w:date="2020-11-12T14:17:00Z"/>
                <w:rFonts w:ascii="Arial" w:hAnsi="Arial" w:cs="Arial"/>
                <w:rPrChange w:id="880" w:author="Chamberlain, Catherine" w:date="2020-11-12T14:58:00Z">
                  <w:rPr>
                    <w:ins w:id="881" w:author="Chamberlain, Catherine" w:date="2020-11-12T14:17:00Z"/>
                    <w:rFonts w:ascii="Arial" w:hAnsi="Arial" w:cs="Arial"/>
                    <w:sz w:val="20"/>
                    <w:szCs w:val="20"/>
                  </w:rPr>
                </w:rPrChange>
              </w:rPr>
            </w:pPr>
            <w:ins w:id="882" w:author="Chamberlain, Catherine" w:date="2020-11-12T14:17:00Z">
              <w:r w:rsidRPr="00C0771F">
                <w:rPr>
                  <w:rFonts w:ascii="Arial" w:hAnsi="Arial" w:cs="Arial"/>
                  <w:rPrChange w:id="883" w:author="Chamberlain, Catherine" w:date="2020-11-12T14:58:00Z">
                    <w:rPr>
                      <w:rFonts w:ascii="Arial" w:hAnsi="Arial" w:cs="Arial"/>
                      <w:sz w:val="20"/>
                      <w:szCs w:val="20"/>
                    </w:rPr>
                  </w:rPrChange>
                </w:rPr>
                <w:t>Continue webinar series</w:t>
              </w:r>
            </w:ins>
          </w:p>
          <w:p w14:paraId="51C2232A" w14:textId="141077F0" w:rsidR="008638CB" w:rsidRPr="00C0771F" w:rsidRDefault="008638CB" w:rsidP="008638CB">
            <w:pPr>
              <w:jc w:val="left"/>
              <w:rPr>
                <w:rFonts w:ascii="Arial" w:hAnsi="Arial" w:cs="Arial"/>
                <w:rPrChange w:id="884" w:author="Chamberlain, Catherine" w:date="2020-11-12T14:58:00Z">
                  <w:rPr>
                    <w:rFonts w:ascii="Arial" w:hAnsi="Arial" w:cs="Arial"/>
                    <w:sz w:val="20"/>
                    <w:szCs w:val="20"/>
                  </w:rPr>
                </w:rPrChange>
              </w:rPr>
            </w:pPr>
            <w:ins w:id="885" w:author="Chamberlain, Catherine" w:date="2020-11-12T14:17:00Z">
              <w:r w:rsidRPr="00C0771F">
                <w:rPr>
                  <w:rFonts w:ascii="Arial" w:hAnsi="Arial" w:cs="Arial"/>
                  <w:rPrChange w:id="886" w:author="Chamberlain, Catherine" w:date="2020-11-12T14:58:00Z">
                    <w:rPr>
                      <w:rFonts w:ascii="Arial" w:hAnsi="Arial" w:cs="Arial"/>
                      <w:sz w:val="20"/>
                      <w:szCs w:val="20"/>
                    </w:rPr>
                  </w:rPrChange>
                </w:rPr>
                <w:t>Supervise/advise undergraduate research projects</w:t>
              </w:r>
            </w:ins>
          </w:p>
        </w:tc>
      </w:tr>
      <w:tr w:rsidR="008638CB" w:rsidRPr="00C0771F" w:rsidDel="008638CB" w14:paraId="0CB84FC4" w14:textId="578CC211" w:rsidTr="008638CB">
        <w:trPr>
          <w:del w:id="887" w:author="Chamberlain, Catherine" w:date="2020-11-12T14:18:00Z"/>
        </w:trPr>
        <w:tc>
          <w:tcPr>
            <w:tcW w:w="810" w:type="dxa"/>
            <w:tcBorders>
              <w:top w:val="nil"/>
              <w:left w:val="single" w:sz="6" w:space="0" w:color="auto"/>
              <w:bottom w:val="single" w:sz="6" w:space="0" w:color="auto"/>
              <w:right w:val="single" w:sz="6" w:space="0" w:color="auto"/>
            </w:tcBorders>
            <w:tcPrChange w:id="888" w:author="Chamberlain, Catherine" w:date="2020-11-12T14:17:00Z">
              <w:tcPr>
                <w:tcW w:w="810" w:type="dxa"/>
                <w:tcBorders>
                  <w:top w:val="nil"/>
                  <w:left w:val="single" w:sz="6" w:space="0" w:color="auto"/>
                  <w:bottom w:val="single" w:sz="6" w:space="0" w:color="auto"/>
                  <w:right w:val="single" w:sz="6" w:space="0" w:color="auto"/>
                </w:tcBorders>
              </w:tcPr>
            </w:tcPrChange>
          </w:tcPr>
          <w:p w14:paraId="6E063760" w14:textId="60DE2A02" w:rsidR="008638CB" w:rsidRPr="00C0771F" w:rsidDel="008638CB" w:rsidRDefault="008638CB" w:rsidP="008638CB">
            <w:pPr>
              <w:jc w:val="center"/>
              <w:rPr>
                <w:del w:id="889" w:author="Chamberlain, Catherine" w:date="2020-11-12T14:18:00Z"/>
                <w:rFonts w:ascii="Arial" w:hAnsi="Arial" w:cs="Arial"/>
                <w:rPrChange w:id="890" w:author="Chamberlain, Catherine" w:date="2020-11-12T14:58:00Z">
                  <w:rPr>
                    <w:del w:id="891" w:author="Chamberlain, Catherine" w:date="2020-11-12T14:18:00Z"/>
                    <w:rFonts w:ascii="Arial" w:hAnsi="Arial" w:cs="Arial"/>
                    <w:sz w:val="20"/>
                    <w:szCs w:val="20"/>
                  </w:rPr>
                </w:rPrChange>
              </w:rPr>
            </w:pPr>
            <w:del w:id="892" w:author="Chamberlain, Catherine" w:date="2020-11-12T14:18:00Z">
              <w:r w:rsidRPr="00C0771F" w:rsidDel="008638CB">
                <w:rPr>
                  <w:rFonts w:ascii="Arial" w:hAnsi="Arial" w:cs="Arial"/>
                  <w:rPrChange w:id="893" w:author="Chamberlain, Catherine" w:date="2020-11-12T14:58:00Z">
                    <w:rPr>
                      <w:rFonts w:ascii="Arial" w:hAnsi="Arial" w:cs="Arial"/>
                      <w:sz w:val="20"/>
                      <w:szCs w:val="20"/>
                    </w:rPr>
                  </w:rPrChange>
                </w:rPr>
                <w:delText xml:space="preserve"> 2022</w:delText>
              </w:r>
            </w:del>
          </w:p>
        </w:tc>
        <w:tc>
          <w:tcPr>
            <w:tcW w:w="1170" w:type="dxa"/>
            <w:tcBorders>
              <w:top w:val="nil"/>
              <w:left w:val="single" w:sz="6" w:space="0" w:color="auto"/>
              <w:bottom w:val="single" w:sz="6" w:space="0" w:color="auto"/>
              <w:right w:val="single" w:sz="6" w:space="0" w:color="auto"/>
            </w:tcBorders>
            <w:tcPrChange w:id="894" w:author="Chamberlain, Catherine" w:date="2020-11-12T14:17:00Z">
              <w:tcPr>
                <w:tcW w:w="1170" w:type="dxa"/>
                <w:tcBorders>
                  <w:top w:val="nil"/>
                  <w:left w:val="single" w:sz="6" w:space="0" w:color="auto"/>
                  <w:bottom w:val="single" w:sz="6" w:space="0" w:color="auto"/>
                  <w:right w:val="single" w:sz="6" w:space="0" w:color="auto"/>
                </w:tcBorders>
              </w:tcPr>
            </w:tcPrChange>
          </w:tcPr>
          <w:p w14:paraId="7F875BE7" w14:textId="4D1807AC" w:rsidR="008638CB" w:rsidRPr="00C0771F" w:rsidDel="008638CB" w:rsidRDefault="008638CB" w:rsidP="008638CB">
            <w:pPr>
              <w:jc w:val="center"/>
              <w:rPr>
                <w:del w:id="895" w:author="Chamberlain, Catherine" w:date="2020-11-12T14:18:00Z"/>
                <w:rFonts w:ascii="Arial" w:hAnsi="Arial" w:cs="Arial"/>
                <w:rPrChange w:id="896" w:author="Chamberlain, Catherine" w:date="2020-11-12T14:58:00Z">
                  <w:rPr>
                    <w:del w:id="897" w:author="Chamberlain, Catherine" w:date="2020-11-12T14:18:00Z"/>
                    <w:rFonts w:ascii="Arial" w:hAnsi="Arial" w:cs="Arial"/>
                    <w:sz w:val="20"/>
                    <w:szCs w:val="20"/>
                  </w:rPr>
                </w:rPrChange>
              </w:rPr>
            </w:pPr>
            <w:del w:id="898" w:author="Chamberlain, Catherine" w:date="2020-11-12T14:18:00Z">
              <w:r w:rsidRPr="00C0771F" w:rsidDel="008638CB">
                <w:rPr>
                  <w:rFonts w:ascii="Arial" w:hAnsi="Arial" w:cs="Arial"/>
                  <w:rPrChange w:id="899" w:author="Chamberlain, Catherine" w:date="2020-11-12T14:58:00Z">
                    <w:rPr>
                      <w:rFonts w:ascii="Arial" w:hAnsi="Arial" w:cs="Arial"/>
                      <w:sz w:val="20"/>
                      <w:szCs w:val="20"/>
                    </w:rPr>
                  </w:rPrChange>
                </w:rPr>
                <w:delText>Summer</w:delText>
              </w:r>
            </w:del>
          </w:p>
        </w:tc>
        <w:tc>
          <w:tcPr>
            <w:tcW w:w="3314" w:type="dxa"/>
            <w:tcBorders>
              <w:top w:val="nil"/>
              <w:left w:val="single" w:sz="6" w:space="0" w:color="auto"/>
              <w:bottom w:val="single" w:sz="6" w:space="0" w:color="auto"/>
              <w:right w:val="single" w:sz="6" w:space="0" w:color="auto"/>
            </w:tcBorders>
            <w:tcPrChange w:id="900" w:author="Chamberlain, Catherine" w:date="2020-11-12T14:17:00Z">
              <w:tcPr>
                <w:tcW w:w="3150" w:type="dxa"/>
                <w:tcBorders>
                  <w:top w:val="nil"/>
                  <w:left w:val="single" w:sz="6" w:space="0" w:color="auto"/>
                  <w:bottom w:val="single" w:sz="6" w:space="0" w:color="auto"/>
                  <w:right w:val="single" w:sz="6" w:space="0" w:color="auto"/>
                </w:tcBorders>
              </w:tcPr>
            </w:tcPrChange>
          </w:tcPr>
          <w:p w14:paraId="06DD9AD7" w14:textId="1D4C763E" w:rsidR="008638CB" w:rsidRPr="00C0771F" w:rsidDel="008638CB" w:rsidRDefault="008638CB" w:rsidP="008638CB">
            <w:pPr>
              <w:jc w:val="left"/>
              <w:rPr>
                <w:del w:id="901" w:author="Chamberlain, Catherine" w:date="2020-11-12T14:18:00Z"/>
                <w:rFonts w:ascii="Arial" w:hAnsi="Arial" w:cs="Arial"/>
                <w:rPrChange w:id="902" w:author="Chamberlain, Catherine" w:date="2020-11-12T14:58:00Z">
                  <w:rPr>
                    <w:del w:id="903" w:author="Chamberlain, Catherine" w:date="2020-11-12T14:18:00Z"/>
                    <w:rFonts w:ascii="Arial" w:hAnsi="Arial" w:cs="Arial"/>
                    <w:sz w:val="20"/>
                    <w:szCs w:val="20"/>
                  </w:rPr>
                </w:rPrChange>
              </w:rPr>
            </w:pPr>
            <w:del w:id="904" w:author="Chamberlain, Catherine" w:date="2020-11-12T14:18:00Z">
              <w:r w:rsidRPr="00C0771F" w:rsidDel="008638CB">
                <w:rPr>
                  <w:rFonts w:ascii="Arial" w:hAnsi="Arial" w:cs="Arial"/>
                  <w:rPrChange w:id="905" w:author="Chamberlain, Catherine" w:date="2020-11-12T14:58:00Z">
                    <w:rPr>
                      <w:rFonts w:ascii="Arial" w:hAnsi="Arial" w:cs="Arial"/>
                      <w:sz w:val="20"/>
                      <w:szCs w:val="20"/>
                    </w:rPr>
                  </w:rPrChange>
                </w:rPr>
                <w:delText xml:space="preserve">Record observations for </w:delText>
              </w:r>
              <w:r w:rsidRPr="00C0771F" w:rsidDel="008638CB">
                <w:rPr>
                  <w:rFonts w:ascii="Arial" w:hAnsi="Arial" w:cs="Arial"/>
                  <w:b/>
                  <w:bCs/>
                  <w:rPrChange w:id="906" w:author="Chamberlain, Catherine" w:date="2020-11-12T14:58:00Z">
                    <w:rPr>
                      <w:rFonts w:ascii="Arial" w:hAnsi="Arial" w:cs="Arial"/>
                      <w:b/>
                      <w:bCs/>
                      <w:sz w:val="20"/>
                      <w:szCs w:val="20"/>
                    </w:rPr>
                  </w:rPrChange>
                </w:rPr>
                <w:delText>Exp 1 &amp; 3</w:delText>
              </w:r>
            </w:del>
          </w:p>
        </w:tc>
        <w:tc>
          <w:tcPr>
            <w:tcW w:w="3796" w:type="dxa"/>
            <w:tcBorders>
              <w:top w:val="nil"/>
              <w:left w:val="single" w:sz="6" w:space="0" w:color="auto"/>
              <w:bottom w:val="single" w:sz="6" w:space="0" w:color="auto"/>
              <w:right w:val="single" w:sz="6" w:space="0" w:color="auto"/>
            </w:tcBorders>
            <w:tcPrChange w:id="907" w:author="Chamberlain, Catherine" w:date="2020-11-12T14:17:00Z">
              <w:tcPr>
                <w:tcW w:w="3960" w:type="dxa"/>
                <w:tcBorders>
                  <w:top w:val="nil"/>
                  <w:left w:val="single" w:sz="6" w:space="0" w:color="auto"/>
                  <w:bottom w:val="single" w:sz="6" w:space="0" w:color="auto"/>
                  <w:right w:val="single" w:sz="6" w:space="0" w:color="auto"/>
                </w:tcBorders>
              </w:tcPr>
            </w:tcPrChange>
          </w:tcPr>
          <w:p w14:paraId="7E89EF8F" w14:textId="583DD7CD" w:rsidR="008638CB" w:rsidRPr="00C0771F" w:rsidDel="008638CB" w:rsidRDefault="008638CB" w:rsidP="008638CB">
            <w:pPr>
              <w:jc w:val="left"/>
              <w:rPr>
                <w:del w:id="908" w:author="Chamberlain, Catherine" w:date="2020-11-12T14:18:00Z"/>
                <w:rFonts w:ascii="Arial" w:hAnsi="Arial" w:cs="Arial"/>
                <w:rPrChange w:id="909" w:author="Chamberlain, Catherine" w:date="2020-11-12T14:58:00Z">
                  <w:rPr>
                    <w:del w:id="910" w:author="Chamberlain, Catherine" w:date="2020-11-12T14:18:00Z"/>
                    <w:rFonts w:ascii="Arial" w:hAnsi="Arial" w:cs="Arial"/>
                    <w:sz w:val="20"/>
                    <w:szCs w:val="20"/>
                  </w:rPr>
                </w:rPrChange>
              </w:rPr>
            </w:pPr>
            <w:del w:id="911" w:author="Chamberlain, Catherine" w:date="2020-11-12T14:18:00Z">
              <w:r w:rsidRPr="00C0771F" w:rsidDel="008638CB">
                <w:rPr>
                  <w:rFonts w:ascii="Arial" w:hAnsi="Arial" w:cs="Arial"/>
                  <w:rPrChange w:id="912" w:author="Chamberlain, Catherine" w:date="2020-11-12T14:58:00Z">
                    <w:rPr>
                      <w:rFonts w:ascii="Arial" w:hAnsi="Arial" w:cs="Arial"/>
                      <w:sz w:val="20"/>
                      <w:szCs w:val="20"/>
                    </w:rPr>
                  </w:rPrChange>
                </w:rPr>
                <w:delText xml:space="preserve">Continue webinar series </w:delText>
              </w:r>
              <w:r w:rsidRPr="00C0771F" w:rsidDel="008638CB">
                <w:rPr>
                  <w:rFonts w:ascii="Arial" w:hAnsi="Arial" w:cs="Arial"/>
                  <w:rPrChange w:id="913" w:author="Chamberlain, Catherine" w:date="2020-11-12T14:58:00Z">
                    <w:rPr>
                      <w:rFonts w:ascii="Arial" w:hAnsi="Arial" w:cs="Arial"/>
                      <w:sz w:val="20"/>
                      <w:szCs w:val="20"/>
                    </w:rPr>
                  </w:rPrChange>
                </w:rPr>
                <w:br/>
                <w:delText>Train students field skills</w:delText>
              </w:r>
            </w:del>
            <w:ins w:id="914" w:author="Zakiya Holmes Leggett" w:date="2020-11-12T08:07:00Z">
              <w:del w:id="915" w:author="Chamberlain, Catherine" w:date="2020-11-12T14:18:00Z">
                <w:r w:rsidRPr="00C0771F" w:rsidDel="008638CB">
                  <w:rPr>
                    <w:rFonts w:ascii="Arial" w:hAnsi="Arial" w:cs="Arial"/>
                    <w:rPrChange w:id="916" w:author="Chamberlain, Catherine" w:date="2020-11-12T14:58:00Z">
                      <w:rPr>
                        <w:rFonts w:ascii="Arial" w:hAnsi="Arial" w:cs="Arial"/>
                        <w:sz w:val="20"/>
                        <w:szCs w:val="20"/>
                      </w:rPr>
                    </w:rPrChange>
                  </w:rPr>
                  <w:delText>Supervise/advise undergraduate research projects</w:delText>
                </w:r>
              </w:del>
            </w:ins>
          </w:p>
        </w:tc>
      </w:tr>
      <w:tr w:rsidR="008638CB" w:rsidRPr="00C0771F" w14:paraId="56718F9A" w14:textId="77777777" w:rsidTr="008638CB">
        <w:tc>
          <w:tcPr>
            <w:tcW w:w="810" w:type="dxa"/>
            <w:tcBorders>
              <w:top w:val="nil"/>
              <w:left w:val="single" w:sz="6" w:space="0" w:color="auto"/>
              <w:bottom w:val="single" w:sz="6" w:space="0" w:color="auto"/>
              <w:right w:val="single" w:sz="6" w:space="0" w:color="auto"/>
            </w:tcBorders>
            <w:tcPrChange w:id="917" w:author="Chamberlain, Catherine" w:date="2020-11-12T14:17:00Z">
              <w:tcPr>
                <w:tcW w:w="810" w:type="dxa"/>
                <w:tcBorders>
                  <w:top w:val="nil"/>
                  <w:left w:val="single" w:sz="6" w:space="0" w:color="auto"/>
                  <w:bottom w:val="single" w:sz="6" w:space="0" w:color="auto"/>
                  <w:right w:val="single" w:sz="6" w:space="0" w:color="auto"/>
                </w:tcBorders>
              </w:tcPr>
            </w:tcPrChange>
          </w:tcPr>
          <w:p w14:paraId="15D8CDC6" w14:textId="77777777" w:rsidR="008638CB" w:rsidRPr="00C0771F" w:rsidRDefault="008638CB" w:rsidP="008638CB">
            <w:pPr>
              <w:jc w:val="center"/>
              <w:rPr>
                <w:rFonts w:ascii="Arial" w:hAnsi="Arial" w:cs="Arial"/>
                <w:rPrChange w:id="918" w:author="Chamberlain, Catherine" w:date="2020-11-12T14:58:00Z">
                  <w:rPr>
                    <w:rFonts w:ascii="Arial" w:hAnsi="Arial" w:cs="Arial"/>
                    <w:sz w:val="20"/>
                    <w:szCs w:val="20"/>
                  </w:rPr>
                </w:rPrChange>
              </w:rPr>
            </w:pPr>
            <w:r w:rsidRPr="00C0771F">
              <w:rPr>
                <w:rFonts w:ascii="Arial" w:hAnsi="Arial" w:cs="Arial"/>
                <w:rPrChange w:id="919" w:author="Chamberlain, Catherine" w:date="2020-11-12T14:58:00Z">
                  <w:rPr>
                    <w:rFonts w:ascii="Arial" w:hAnsi="Arial" w:cs="Arial"/>
                    <w:sz w:val="20"/>
                    <w:szCs w:val="20"/>
                  </w:rPr>
                </w:rPrChange>
              </w:rPr>
              <w:t xml:space="preserve"> 2022</w:t>
            </w:r>
          </w:p>
        </w:tc>
        <w:tc>
          <w:tcPr>
            <w:tcW w:w="1170" w:type="dxa"/>
            <w:tcBorders>
              <w:top w:val="nil"/>
              <w:left w:val="single" w:sz="6" w:space="0" w:color="auto"/>
              <w:bottom w:val="single" w:sz="6" w:space="0" w:color="auto"/>
              <w:right w:val="single" w:sz="6" w:space="0" w:color="auto"/>
            </w:tcBorders>
            <w:tcPrChange w:id="920" w:author="Chamberlain, Catherine" w:date="2020-11-12T14:17:00Z">
              <w:tcPr>
                <w:tcW w:w="1170" w:type="dxa"/>
                <w:tcBorders>
                  <w:top w:val="nil"/>
                  <w:left w:val="single" w:sz="6" w:space="0" w:color="auto"/>
                  <w:bottom w:val="single" w:sz="6" w:space="0" w:color="auto"/>
                  <w:right w:val="single" w:sz="6" w:space="0" w:color="auto"/>
                </w:tcBorders>
              </w:tcPr>
            </w:tcPrChange>
          </w:tcPr>
          <w:p w14:paraId="395AE7EB" w14:textId="77777777" w:rsidR="008638CB" w:rsidRPr="00C0771F" w:rsidRDefault="008638CB" w:rsidP="008638CB">
            <w:pPr>
              <w:jc w:val="center"/>
              <w:rPr>
                <w:rFonts w:ascii="Arial" w:hAnsi="Arial" w:cs="Arial"/>
                <w:rPrChange w:id="921" w:author="Chamberlain, Catherine" w:date="2020-11-12T14:58:00Z">
                  <w:rPr>
                    <w:rFonts w:ascii="Arial" w:hAnsi="Arial" w:cs="Arial"/>
                    <w:sz w:val="20"/>
                    <w:szCs w:val="20"/>
                  </w:rPr>
                </w:rPrChange>
              </w:rPr>
            </w:pPr>
            <w:r w:rsidRPr="00C0771F">
              <w:rPr>
                <w:rFonts w:ascii="Arial" w:hAnsi="Arial" w:cs="Arial"/>
                <w:rPrChange w:id="922" w:author="Chamberlain, Catherine" w:date="2020-11-12T14:58:00Z">
                  <w:rPr>
                    <w:rFonts w:ascii="Arial" w:hAnsi="Arial" w:cs="Arial"/>
                    <w:sz w:val="20"/>
                    <w:szCs w:val="20"/>
                  </w:rPr>
                </w:rPrChange>
              </w:rPr>
              <w:t>Fall</w:t>
            </w:r>
          </w:p>
        </w:tc>
        <w:tc>
          <w:tcPr>
            <w:tcW w:w="3314" w:type="dxa"/>
            <w:tcBorders>
              <w:top w:val="nil"/>
              <w:left w:val="single" w:sz="6" w:space="0" w:color="auto"/>
              <w:bottom w:val="single" w:sz="6" w:space="0" w:color="auto"/>
              <w:right w:val="single" w:sz="6" w:space="0" w:color="auto"/>
            </w:tcBorders>
            <w:tcPrChange w:id="923" w:author="Chamberlain, Catherine" w:date="2020-11-12T14:17:00Z">
              <w:tcPr>
                <w:tcW w:w="3150" w:type="dxa"/>
                <w:tcBorders>
                  <w:top w:val="nil"/>
                  <w:left w:val="single" w:sz="6" w:space="0" w:color="auto"/>
                  <w:bottom w:val="single" w:sz="6" w:space="0" w:color="auto"/>
                  <w:right w:val="single" w:sz="6" w:space="0" w:color="auto"/>
                </w:tcBorders>
              </w:tcPr>
            </w:tcPrChange>
          </w:tcPr>
          <w:p w14:paraId="0CADDBFB" w14:textId="77777777" w:rsidR="008638CB" w:rsidRPr="00C0771F" w:rsidRDefault="008638CB" w:rsidP="008638CB">
            <w:pPr>
              <w:jc w:val="left"/>
              <w:rPr>
                <w:ins w:id="924" w:author="Chamberlain, Catherine" w:date="2020-11-12T14:18:00Z"/>
                <w:rFonts w:ascii="Arial" w:hAnsi="Arial" w:cs="Arial"/>
                <w:rPrChange w:id="925" w:author="Chamberlain, Catherine" w:date="2020-11-12T14:58:00Z">
                  <w:rPr>
                    <w:ins w:id="926" w:author="Chamberlain, Catherine" w:date="2020-11-12T14:18:00Z"/>
                    <w:rFonts w:ascii="Arial" w:hAnsi="Arial" w:cs="Arial"/>
                    <w:sz w:val="20"/>
                    <w:szCs w:val="20"/>
                  </w:rPr>
                </w:rPrChange>
              </w:rPr>
            </w:pPr>
            <w:r w:rsidRPr="00C0771F">
              <w:rPr>
                <w:rFonts w:ascii="Arial" w:hAnsi="Arial" w:cs="Arial"/>
                <w:rPrChange w:id="927" w:author="Chamberlain, Catherine" w:date="2020-11-12T14:58:00Z">
                  <w:rPr>
                    <w:rFonts w:ascii="Arial" w:hAnsi="Arial" w:cs="Arial"/>
                    <w:sz w:val="20"/>
                    <w:szCs w:val="20"/>
                  </w:rPr>
                </w:rPrChange>
              </w:rPr>
              <w:t>Record phenology</w:t>
            </w:r>
          </w:p>
          <w:p w14:paraId="6F7FE4AE" w14:textId="1D71F654" w:rsidR="008638CB" w:rsidRPr="00C0771F" w:rsidRDefault="008638CB" w:rsidP="008638CB">
            <w:pPr>
              <w:jc w:val="left"/>
              <w:rPr>
                <w:rFonts w:ascii="Arial" w:hAnsi="Arial" w:cs="Arial"/>
                <w:rPrChange w:id="928" w:author="Chamberlain, Catherine" w:date="2020-11-12T14:58:00Z">
                  <w:rPr>
                    <w:rFonts w:ascii="Arial" w:hAnsi="Arial" w:cs="Arial"/>
                    <w:sz w:val="20"/>
                    <w:szCs w:val="20"/>
                  </w:rPr>
                </w:rPrChange>
              </w:rPr>
            </w:pPr>
            <w:del w:id="929" w:author="Chamberlain, Catherine" w:date="2020-11-12T14:18:00Z">
              <w:r w:rsidRPr="00C0771F" w:rsidDel="008638CB">
                <w:rPr>
                  <w:rFonts w:ascii="Arial" w:hAnsi="Arial" w:cs="Arial"/>
                  <w:rPrChange w:id="930" w:author="Chamberlain, Catherine" w:date="2020-11-12T14:58:00Z">
                    <w:rPr>
                      <w:rFonts w:ascii="Arial" w:hAnsi="Arial" w:cs="Arial"/>
                      <w:sz w:val="20"/>
                      <w:szCs w:val="20"/>
                    </w:rPr>
                  </w:rPrChange>
                </w:rPr>
                <w:delText xml:space="preserve">; </w:delText>
              </w:r>
            </w:del>
            <w:r w:rsidRPr="00C0771F">
              <w:rPr>
                <w:rFonts w:ascii="Arial" w:hAnsi="Arial" w:cs="Arial"/>
                <w:rPrChange w:id="931" w:author="Chamberlain, Catherine" w:date="2020-11-12T14:58:00Z">
                  <w:rPr>
                    <w:rFonts w:ascii="Arial" w:hAnsi="Arial" w:cs="Arial"/>
                    <w:sz w:val="20"/>
                    <w:szCs w:val="20"/>
                  </w:rPr>
                </w:rPrChange>
              </w:rPr>
              <w:t>Begin analyses</w:t>
            </w:r>
          </w:p>
        </w:tc>
        <w:tc>
          <w:tcPr>
            <w:tcW w:w="3796" w:type="dxa"/>
            <w:tcBorders>
              <w:top w:val="nil"/>
              <w:left w:val="single" w:sz="6" w:space="0" w:color="auto"/>
              <w:bottom w:val="single" w:sz="6" w:space="0" w:color="auto"/>
              <w:right w:val="single" w:sz="6" w:space="0" w:color="auto"/>
            </w:tcBorders>
            <w:tcPrChange w:id="932" w:author="Chamberlain, Catherine" w:date="2020-11-12T14:17:00Z">
              <w:tcPr>
                <w:tcW w:w="3960" w:type="dxa"/>
                <w:tcBorders>
                  <w:top w:val="nil"/>
                  <w:left w:val="single" w:sz="6" w:space="0" w:color="auto"/>
                  <w:bottom w:val="single" w:sz="6" w:space="0" w:color="auto"/>
                  <w:right w:val="single" w:sz="6" w:space="0" w:color="auto"/>
                </w:tcBorders>
              </w:tcPr>
            </w:tcPrChange>
          </w:tcPr>
          <w:p w14:paraId="1874DDE6" w14:textId="77777777" w:rsidR="008638CB" w:rsidRPr="00C0771F" w:rsidRDefault="008638CB" w:rsidP="008638CB">
            <w:pPr>
              <w:jc w:val="left"/>
              <w:rPr>
                <w:rFonts w:ascii="Arial" w:hAnsi="Arial" w:cs="Arial"/>
                <w:rPrChange w:id="933" w:author="Chamberlain, Catherine" w:date="2020-11-12T14:58:00Z">
                  <w:rPr>
                    <w:rFonts w:ascii="Arial" w:hAnsi="Arial" w:cs="Arial"/>
                    <w:sz w:val="20"/>
                    <w:szCs w:val="20"/>
                  </w:rPr>
                </w:rPrChange>
              </w:rPr>
            </w:pPr>
            <w:r w:rsidRPr="00C0771F">
              <w:rPr>
                <w:rFonts w:ascii="Arial" w:hAnsi="Arial" w:cs="Arial"/>
                <w:rPrChange w:id="934" w:author="Chamberlain, Catherine" w:date="2020-11-12T14:58:00Z">
                  <w:rPr>
                    <w:rFonts w:ascii="Arial" w:hAnsi="Arial" w:cs="Arial"/>
                    <w:sz w:val="20"/>
                    <w:szCs w:val="20"/>
                  </w:rPr>
                </w:rPrChange>
              </w:rPr>
              <w:t>Update course materials</w:t>
            </w:r>
          </w:p>
        </w:tc>
      </w:tr>
      <w:tr w:rsidR="008638CB" w:rsidRPr="00C0771F" w14:paraId="2E0A6DFC" w14:textId="77777777" w:rsidTr="008638CB">
        <w:tc>
          <w:tcPr>
            <w:tcW w:w="810" w:type="dxa"/>
            <w:tcBorders>
              <w:top w:val="nil"/>
              <w:left w:val="single" w:sz="6" w:space="0" w:color="auto"/>
              <w:bottom w:val="single" w:sz="6" w:space="0" w:color="auto"/>
              <w:right w:val="single" w:sz="6" w:space="0" w:color="auto"/>
            </w:tcBorders>
            <w:tcPrChange w:id="935" w:author="Chamberlain, Catherine" w:date="2020-11-12T14:17:00Z">
              <w:tcPr>
                <w:tcW w:w="810" w:type="dxa"/>
                <w:tcBorders>
                  <w:top w:val="nil"/>
                  <w:left w:val="single" w:sz="6" w:space="0" w:color="auto"/>
                  <w:bottom w:val="single" w:sz="6" w:space="0" w:color="auto"/>
                  <w:right w:val="single" w:sz="6" w:space="0" w:color="auto"/>
                </w:tcBorders>
              </w:tcPr>
            </w:tcPrChange>
          </w:tcPr>
          <w:p w14:paraId="5D9EF8FC" w14:textId="77777777" w:rsidR="008638CB" w:rsidRPr="00C0771F" w:rsidRDefault="008638CB" w:rsidP="008638CB">
            <w:pPr>
              <w:jc w:val="center"/>
              <w:rPr>
                <w:rFonts w:ascii="Arial" w:hAnsi="Arial" w:cs="Arial"/>
                <w:rPrChange w:id="936" w:author="Chamberlain, Catherine" w:date="2020-11-12T14:58:00Z">
                  <w:rPr>
                    <w:rFonts w:ascii="Arial" w:hAnsi="Arial" w:cs="Arial"/>
                    <w:sz w:val="20"/>
                    <w:szCs w:val="20"/>
                  </w:rPr>
                </w:rPrChange>
              </w:rPr>
            </w:pPr>
            <w:r w:rsidRPr="00C0771F">
              <w:rPr>
                <w:rFonts w:ascii="Arial" w:hAnsi="Arial" w:cs="Arial"/>
                <w:rPrChange w:id="937" w:author="Chamberlain, Catherine" w:date="2020-11-12T14:58:00Z">
                  <w:rPr>
                    <w:rFonts w:ascii="Arial" w:hAnsi="Arial" w:cs="Arial"/>
                    <w:sz w:val="20"/>
                    <w:szCs w:val="20"/>
                  </w:rPr>
                </w:rPrChange>
              </w:rPr>
              <w:t xml:space="preserve"> 2023</w:t>
            </w:r>
          </w:p>
        </w:tc>
        <w:tc>
          <w:tcPr>
            <w:tcW w:w="1170" w:type="dxa"/>
            <w:tcBorders>
              <w:top w:val="nil"/>
              <w:left w:val="single" w:sz="6" w:space="0" w:color="auto"/>
              <w:bottom w:val="single" w:sz="6" w:space="0" w:color="auto"/>
              <w:right w:val="single" w:sz="6" w:space="0" w:color="auto"/>
            </w:tcBorders>
            <w:tcPrChange w:id="938" w:author="Chamberlain, Catherine" w:date="2020-11-12T14:17:00Z">
              <w:tcPr>
                <w:tcW w:w="1170" w:type="dxa"/>
                <w:tcBorders>
                  <w:top w:val="nil"/>
                  <w:left w:val="single" w:sz="6" w:space="0" w:color="auto"/>
                  <w:bottom w:val="single" w:sz="6" w:space="0" w:color="auto"/>
                  <w:right w:val="single" w:sz="6" w:space="0" w:color="auto"/>
                </w:tcBorders>
              </w:tcPr>
            </w:tcPrChange>
          </w:tcPr>
          <w:p w14:paraId="36C2C6EC" w14:textId="24E07D6E" w:rsidR="008638CB" w:rsidRPr="00C0771F" w:rsidRDefault="008638CB" w:rsidP="008638CB">
            <w:pPr>
              <w:jc w:val="center"/>
              <w:rPr>
                <w:rFonts w:ascii="Arial" w:hAnsi="Arial" w:cs="Arial"/>
                <w:rPrChange w:id="939" w:author="Chamberlain, Catherine" w:date="2020-11-12T14:58:00Z">
                  <w:rPr>
                    <w:rFonts w:ascii="Arial" w:hAnsi="Arial" w:cs="Arial"/>
                    <w:sz w:val="20"/>
                    <w:szCs w:val="20"/>
                  </w:rPr>
                </w:rPrChange>
              </w:rPr>
            </w:pPr>
            <w:del w:id="940" w:author="Chamberlain, Catherine" w:date="2020-11-12T14:18:00Z">
              <w:r w:rsidRPr="00C0771F" w:rsidDel="008638CB">
                <w:rPr>
                  <w:rFonts w:ascii="Arial" w:hAnsi="Arial" w:cs="Arial"/>
                  <w:rPrChange w:id="941" w:author="Chamberlain, Catherine" w:date="2020-11-12T14:58:00Z">
                    <w:rPr>
                      <w:rFonts w:ascii="Arial" w:hAnsi="Arial" w:cs="Arial"/>
                      <w:sz w:val="20"/>
                      <w:szCs w:val="20"/>
                    </w:rPr>
                  </w:rPrChange>
                </w:rPr>
                <w:delText>Winter</w:delText>
              </w:r>
            </w:del>
            <w:ins w:id="942" w:author="Chamberlain, Catherine" w:date="2020-11-12T14:18:00Z">
              <w:r w:rsidRPr="00C0771F">
                <w:rPr>
                  <w:rFonts w:ascii="Arial" w:hAnsi="Arial" w:cs="Arial"/>
                  <w:rPrChange w:id="943" w:author="Chamberlain, Catherine" w:date="2020-11-12T14:58:00Z">
                    <w:rPr>
                      <w:rFonts w:ascii="Arial" w:hAnsi="Arial" w:cs="Arial"/>
                      <w:sz w:val="20"/>
                      <w:szCs w:val="20"/>
                    </w:rPr>
                  </w:rPrChange>
                </w:rPr>
                <w:t>Spring</w:t>
              </w:r>
            </w:ins>
          </w:p>
        </w:tc>
        <w:tc>
          <w:tcPr>
            <w:tcW w:w="3314" w:type="dxa"/>
            <w:tcBorders>
              <w:top w:val="nil"/>
              <w:left w:val="single" w:sz="6" w:space="0" w:color="auto"/>
              <w:bottom w:val="single" w:sz="6" w:space="0" w:color="auto"/>
              <w:right w:val="single" w:sz="6" w:space="0" w:color="auto"/>
            </w:tcBorders>
            <w:tcPrChange w:id="944" w:author="Chamberlain, Catherine" w:date="2020-11-12T14:17:00Z">
              <w:tcPr>
                <w:tcW w:w="3150" w:type="dxa"/>
                <w:tcBorders>
                  <w:top w:val="nil"/>
                  <w:left w:val="single" w:sz="6" w:space="0" w:color="auto"/>
                  <w:bottom w:val="single" w:sz="6" w:space="0" w:color="auto"/>
                  <w:right w:val="single" w:sz="6" w:space="0" w:color="auto"/>
                </w:tcBorders>
              </w:tcPr>
            </w:tcPrChange>
          </w:tcPr>
          <w:p w14:paraId="69560A5F" w14:textId="77777777" w:rsidR="008638CB" w:rsidRPr="00C0771F" w:rsidRDefault="008638CB" w:rsidP="008638CB">
            <w:pPr>
              <w:jc w:val="left"/>
              <w:rPr>
                <w:rFonts w:ascii="Arial" w:hAnsi="Arial" w:cs="Arial"/>
                <w:rPrChange w:id="945" w:author="Chamberlain, Catherine" w:date="2020-11-12T14:58:00Z">
                  <w:rPr>
                    <w:rFonts w:ascii="Arial" w:hAnsi="Arial" w:cs="Arial"/>
                    <w:sz w:val="20"/>
                    <w:szCs w:val="20"/>
                  </w:rPr>
                </w:rPrChange>
              </w:rPr>
            </w:pPr>
            <w:r w:rsidRPr="00C0771F">
              <w:rPr>
                <w:rFonts w:ascii="Arial" w:hAnsi="Arial" w:cs="Arial"/>
                <w:rPrChange w:id="946" w:author="Chamberlain, Catherine" w:date="2020-11-12T14:58:00Z">
                  <w:rPr>
                    <w:rFonts w:ascii="Arial" w:hAnsi="Arial" w:cs="Arial"/>
                    <w:sz w:val="20"/>
                    <w:szCs w:val="20"/>
                  </w:rPr>
                </w:rPrChange>
              </w:rPr>
              <w:t>Prepare manuscripts for submission</w:t>
            </w:r>
          </w:p>
        </w:tc>
        <w:tc>
          <w:tcPr>
            <w:tcW w:w="3796" w:type="dxa"/>
            <w:tcBorders>
              <w:top w:val="nil"/>
              <w:left w:val="single" w:sz="6" w:space="0" w:color="auto"/>
              <w:bottom w:val="single" w:sz="6" w:space="0" w:color="auto"/>
              <w:right w:val="single" w:sz="6" w:space="0" w:color="auto"/>
            </w:tcBorders>
            <w:tcPrChange w:id="947" w:author="Chamberlain, Catherine" w:date="2020-11-12T14:17:00Z">
              <w:tcPr>
                <w:tcW w:w="3960" w:type="dxa"/>
                <w:tcBorders>
                  <w:top w:val="nil"/>
                  <w:left w:val="single" w:sz="6" w:space="0" w:color="auto"/>
                  <w:bottom w:val="single" w:sz="6" w:space="0" w:color="auto"/>
                  <w:right w:val="single" w:sz="6" w:space="0" w:color="auto"/>
                </w:tcBorders>
              </w:tcPr>
            </w:tcPrChange>
          </w:tcPr>
          <w:p w14:paraId="24D8D905" w14:textId="77777777" w:rsidR="008638CB" w:rsidRPr="00C0771F" w:rsidRDefault="008638CB" w:rsidP="008638CB">
            <w:pPr>
              <w:jc w:val="left"/>
              <w:rPr>
                <w:rFonts w:ascii="Arial" w:hAnsi="Arial" w:cs="Arial"/>
                <w:rPrChange w:id="948" w:author="Chamberlain, Catherine" w:date="2020-11-12T14:58:00Z">
                  <w:rPr>
                    <w:rFonts w:ascii="Arial" w:hAnsi="Arial" w:cs="Arial"/>
                    <w:sz w:val="20"/>
                    <w:szCs w:val="20"/>
                  </w:rPr>
                </w:rPrChange>
              </w:rPr>
            </w:pPr>
            <w:r w:rsidRPr="00C0771F">
              <w:rPr>
                <w:rFonts w:ascii="Arial" w:hAnsi="Arial" w:cs="Arial"/>
                <w:rPrChange w:id="949" w:author="Chamberlain, Catherine" w:date="2020-11-12T14:58:00Z">
                  <w:rPr>
                    <w:rFonts w:ascii="Arial" w:hAnsi="Arial" w:cs="Arial"/>
                    <w:sz w:val="20"/>
                    <w:szCs w:val="20"/>
                  </w:rPr>
                </w:rPrChange>
              </w:rPr>
              <w:t xml:space="preserve">Offer the course again </w:t>
            </w:r>
            <w:r w:rsidRPr="00C0771F">
              <w:rPr>
                <w:rFonts w:ascii="Arial" w:hAnsi="Arial" w:cs="Arial"/>
                <w:rPrChange w:id="950" w:author="Chamberlain, Catherine" w:date="2020-11-12T14:58:00Z">
                  <w:rPr>
                    <w:rFonts w:ascii="Arial" w:hAnsi="Arial" w:cs="Arial"/>
                    <w:sz w:val="20"/>
                    <w:szCs w:val="20"/>
                  </w:rPr>
                </w:rPrChange>
              </w:rPr>
              <w:br/>
              <w:t>Maintain pipeline program to be useable in the future</w:t>
            </w:r>
          </w:p>
        </w:tc>
      </w:tr>
    </w:tbl>
    <w:p w14:paraId="612A15DE" w14:textId="77777777" w:rsidR="00184B5A" w:rsidRPr="00C0771F" w:rsidRDefault="00C10683">
      <w:pPr>
        <w:rPr>
          <w:rFonts w:ascii="Arial" w:hAnsi="Arial" w:cs="Arial"/>
          <w:rPrChange w:id="951" w:author="Chamberlain, Catherine" w:date="2020-11-12T14:58:00Z">
            <w:rPr>
              <w:rFonts w:ascii="Arial" w:hAnsi="Arial" w:cs="Arial"/>
              <w:sz w:val="20"/>
              <w:szCs w:val="20"/>
            </w:rPr>
          </w:rPrChange>
        </w:rPr>
      </w:pPr>
      <w:r w:rsidRPr="00C0771F">
        <w:rPr>
          <w:rFonts w:ascii="Arial" w:hAnsi="Arial" w:cs="Arial"/>
          <w:rPrChange w:id="952" w:author="Chamberlain, Catherine" w:date="2020-11-12T14:58:00Z">
            <w:rPr>
              <w:rFonts w:ascii="Arial" w:hAnsi="Arial" w:cs="Arial"/>
              <w:sz w:val="20"/>
              <w:szCs w:val="20"/>
            </w:rPr>
          </w:rPrChange>
        </w:rPr>
        <w:t xml:space="preserve"> </w:t>
      </w:r>
    </w:p>
    <w:p w14:paraId="2695BDC4" w14:textId="77777777" w:rsidR="00791910" w:rsidRPr="00072622" w:rsidRDefault="00791910" w:rsidP="00791910">
      <w:pPr>
        <w:rPr>
          <w:rFonts w:ascii="Arial" w:hAnsi="Arial" w:cs="Arial"/>
          <w:b/>
          <w:bCs/>
          <w:sz w:val="24"/>
          <w:szCs w:val="24"/>
        </w:rPr>
      </w:pPr>
      <w:r w:rsidRPr="00072622">
        <w:rPr>
          <w:rFonts w:ascii="Arial" w:hAnsi="Arial" w:cs="Arial"/>
          <w:b/>
          <w:bCs/>
          <w:sz w:val="24"/>
          <w:szCs w:val="24"/>
        </w:rPr>
        <w:t>Broader Impacts</w:t>
      </w:r>
    </w:p>
    <w:p w14:paraId="599DD30E" w14:textId="5A598E7B" w:rsidR="00893F9F" w:rsidRPr="00C0771F" w:rsidRDefault="00377538" w:rsidP="00EC5212">
      <w:pPr>
        <w:ind w:firstLine="300"/>
        <w:rPr>
          <w:ins w:id="953" w:author="Zakiya Holmes Leggett" w:date="2020-11-12T08:10:00Z"/>
          <w:rFonts w:ascii="Arial" w:hAnsi="Arial" w:cs="Arial"/>
          <w:rPrChange w:id="954" w:author="Chamberlain, Catherine" w:date="2020-11-12T14:58:00Z">
            <w:rPr>
              <w:ins w:id="955" w:author="Zakiya Holmes Leggett" w:date="2020-11-12T08:10:00Z"/>
              <w:rFonts w:ascii="Arial" w:hAnsi="Arial" w:cs="Arial"/>
              <w:sz w:val="20"/>
              <w:szCs w:val="20"/>
            </w:rPr>
          </w:rPrChange>
        </w:rPr>
      </w:pPr>
      <w:r w:rsidRPr="00C0771F">
        <w:rPr>
          <w:rFonts w:ascii="Arial" w:hAnsi="Arial" w:cs="Arial"/>
          <w:b/>
          <w:bCs/>
          <w:i/>
          <w:iCs/>
          <w:rPrChange w:id="956" w:author="Chamberlain, Catherine" w:date="2020-11-12T14:58:00Z">
            <w:rPr>
              <w:rFonts w:ascii="Arial" w:hAnsi="Arial" w:cs="Arial"/>
              <w:b/>
              <w:bCs/>
              <w:i/>
              <w:iCs/>
              <w:sz w:val="20"/>
              <w:szCs w:val="20"/>
            </w:rPr>
          </w:rPrChange>
        </w:rPr>
        <w:t xml:space="preserve">Teaching: </w:t>
      </w:r>
      <w:r w:rsidR="00791910" w:rsidRPr="00C0771F">
        <w:rPr>
          <w:rFonts w:ascii="Arial" w:hAnsi="Arial" w:cs="Arial"/>
          <w:rPrChange w:id="957" w:author="Chamberlain, Catherine" w:date="2020-11-12T14:58:00Z">
            <w:rPr>
              <w:rFonts w:ascii="Arial" w:hAnsi="Arial" w:cs="Arial"/>
              <w:sz w:val="20"/>
              <w:szCs w:val="20"/>
            </w:rPr>
          </w:rPrChange>
        </w:rPr>
        <w:t xml:space="preserve">Over the course of my proposed research timeline, I intend to develop and teach a 1-credit course for PhD students—especially BIPOC graduate students—how to develop </w:t>
      </w:r>
      <w:del w:id="958" w:author="Zakiya Holmes Leggett" w:date="2020-11-12T08:07:00Z">
        <w:r w:rsidR="00791910" w:rsidRPr="00C0771F" w:rsidDel="00703165">
          <w:rPr>
            <w:rFonts w:ascii="Arial" w:hAnsi="Arial" w:cs="Arial"/>
            <w:rPrChange w:id="959" w:author="Chamberlain, Catherine" w:date="2020-11-12T14:58:00Z">
              <w:rPr>
                <w:rFonts w:ascii="Arial" w:hAnsi="Arial" w:cs="Arial"/>
                <w:sz w:val="20"/>
                <w:szCs w:val="20"/>
              </w:rPr>
            </w:rPrChange>
          </w:rPr>
          <w:delText xml:space="preserve">grant </w:delText>
        </w:r>
      </w:del>
      <w:ins w:id="960" w:author="Zakiya Holmes Leggett" w:date="2020-11-12T08:07:00Z">
        <w:r w:rsidR="00703165" w:rsidRPr="00C0771F">
          <w:rPr>
            <w:rFonts w:ascii="Arial" w:hAnsi="Arial" w:cs="Arial"/>
            <w:rPrChange w:id="961" w:author="Chamberlain, Catherine" w:date="2020-11-12T14:58:00Z">
              <w:rPr>
                <w:rFonts w:ascii="Arial" w:hAnsi="Arial" w:cs="Arial"/>
                <w:sz w:val="20"/>
                <w:szCs w:val="20"/>
              </w:rPr>
            </w:rPrChange>
          </w:rPr>
          <w:t xml:space="preserve">postdoctoral grant </w:t>
        </w:r>
      </w:ins>
      <w:r w:rsidR="00791910" w:rsidRPr="00C0771F">
        <w:rPr>
          <w:rFonts w:ascii="Arial" w:hAnsi="Arial" w:cs="Arial"/>
          <w:rPrChange w:id="962" w:author="Chamberlain, Catherine" w:date="2020-11-12T14:58:00Z">
            <w:rPr>
              <w:rFonts w:ascii="Arial" w:hAnsi="Arial" w:cs="Arial"/>
              <w:sz w:val="20"/>
              <w:szCs w:val="20"/>
            </w:rPr>
          </w:rPrChange>
        </w:rPr>
        <w:t>proposals in ecology for NSF, USDA, NOAA or any other preferred agenc</w:t>
      </w:r>
      <w:del w:id="963" w:author="Zakiya Holmes Leggett" w:date="2020-11-12T08:08:00Z">
        <w:r w:rsidR="00791910" w:rsidRPr="00C0771F" w:rsidDel="00703165">
          <w:rPr>
            <w:rFonts w:ascii="Arial" w:hAnsi="Arial" w:cs="Arial"/>
            <w:rPrChange w:id="964" w:author="Chamberlain, Catherine" w:date="2020-11-12T14:58:00Z">
              <w:rPr>
                <w:rFonts w:ascii="Arial" w:hAnsi="Arial" w:cs="Arial"/>
                <w:sz w:val="20"/>
                <w:szCs w:val="20"/>
              </w:rPr>
            </w:rPrChange>
          </w:rPr>
          <w:delText>y</w:delText>
        </w:r>
      </w:del>
      <w:ins w:id="965" w:author="Zakiya Holmes Leggett" w:date="2020-11-12T08:08:00Z">
        <w:r w:rsidR="00703165" w:rsidRPr="00C0771F">
          <w:rPr>
            <w:rFonts w:ascii="Arial" w:hAnsi="Arial" w:cs="Arial"/>
            <w:rPrChange w:id="966" w:author="Chamberlain, Catherine" w:date="2020-11-12T14:58:00Z">
              <w:rPr>
                <w:rFonts w:ascii="Arial" w:hAnsi="Arial" w:cs="Arial"/>
                <w:sz w:val="20"/>
                <w:szCs w:val="20"/>
              </w:rPr>
            </w:rPrChange>
          </w:rPr>
          <w:t>ies</w:t>
        </w:r>
      </w:ins>
      <w:r w:rsidR="00791910" w:rsidRPr="00C0771F">
        <w:rPr>
          <w:rFonts w:ascii="Arial" w:hAnsi="Arial" w:cs="Arial"/>
          <w:rPrChange w:id="967" w:author="Chamberlain, Catherine" w:date="2020-11-12T14:58:00Z">
            <w:rPr>
              <w:rFonts w:ascii="Arial" w:hAnsi="Arial" w:cs="Arial"/>
              <w:sz w:val="20"/>
              <w:szCs w:val="20"/>
            </w:rPr>
          </w:rPrChange>
        </w:rPr>
        <w:t xml:space="preserve"> and assist students with securing a host advisor and/or university. By providing this opportunity, I will be able to hone my teaching and curriculum development skills while helping train students in an area not otherwise covered in the PhD experience. This course would involve bringing in guest lecturers and facilitating attendence to webinars offered by the aforementioned agencies. Under the Inter-Institutional Program with the Univeristy of North Carolina system, students from </w:t>
      </w:r>
      <w:ins w:id="968" w:author="Zakiya Holmes Leggett" w:date="2020-11-12T08:09:00Z">
        <w:r w:rsidR="00893F9F" w:rsidRPr="00C0771F">
          <w:rPr>
            <w:rFonts w:ascii="Arial" w:hAnsi="Arial" w:cs="Arial"/>
            <w:rPrChange w:id="969" w:author="Chamberlain, Catherine" w:date="2020-11-12T14:58:00Z">
              <w:rPr>
                <w:rFonts w:ascii="Arial" w:hAnsi="Arial" w:cs="Arial"/>
                <w:sz w:val="20"/>
                <w:szCs w:val="20"/>
              </w:rPr>
            </w:rPrChange>
          </w:rPr>
          <w:t xml:space="preserve">several other </w:t>
        </w:r>
        <w:r w:rsidR="00703165" w:rsidRPr="00C0771F">
          <w:rPr>
            <w:rFonts w:ascii="Arial" w:hAnsi="Arial" w:cs="Arial"/>
            <w:rPrChange w:id="970" w:author="Chamberlain, Catherine" w:date="2020-11-12T14:58:00Z">
              <w:rPr>
                <w:rFonts w:ascii="Arial" w:hAnsi="Arial" w:cs="Arial"/>
                <w:sz w:val="20"/>
                <w:szCs w:val="20"/>
              </w:rPr>
            </w:rPrChange>
          </w:rPr>
          <w:t xml:space="preserve">universities </w:t>
        </w:r>
      </w:ins>
      <w:r w:rsidR="00791910" w:rsidRPr="00C0771F">
        <w:rPr>
          <w:rFonts w:ascii="Arial" w:hAnsi="Arial" w:cs="Arial"/>
          <w:rPrChange w:id="971" w:author="Chamberlain, Catherine" w:date="2020-11-12T14:58:00Z">
            <w:rPr>
              <w:rFonts w:ascii="Arial" w:hAnsi="Arial" w:cs="Arial"/>
              <w:sz w:val="20"/>
              <w:szCs w:val="20"/>
            </w:rPr>
          </w:rPrChange>
        </w:rPr>
        <w:t>may register for courses at North Carolina State University</w:t>
      </w:r>
      <w:ins w:id="972" w:author="Zakiya Holmes Leggett" w:date="2020-11-12T08:09:00Z">
        <w:r w:rsidR="00703165" w:rsidRPr="00C0771F">
          <w:rPr>
            <w:rFonts w:ascii="Arial" w:hAnsi="Arial" w:cs="Arial"/>
            <w:rPrChange w:id="973" w:author="Chamberlain, Catherine" w:date="2020-11-12T14:58:00Z">
              <w:rPr>
                <w:rFonts w:ascii="Arial" w:hAnsi="Arial" w:cs="Arial"/>
                <w:sz w:val="20"/>
                <w:szCs w:val="20"/>
              </w:rPr>
            </w:rPrChange>
          </w:rPr>
          <w:t>.</w:t>
        </w:r>
      </w:ins>
      <w:del w:id="974" w:author="Zakiya Holmes Leggett" w:date="2020-11-12T08:09:00Z">
        <w:r w:rsidR="00791910" w:rsidRPr="00C0771F" w:rsidDel="00703165">
          <w:rPr>
            <w:rFonts w:ascii="Arial" w:hAnsi="Arial" w:cs="Arial"/>
            <w:rPrChange w:id="975" w:author="Chamberlain, Catherine" w:date="2020-11-12T14:58:00Z">
              <w:rPr>
                <w:rFonts w:ascii="Arial" w:hAnsi="Arial" w:cs="Arial"/>
                <w:sz w:val="20"/>
                <w:szCs w:val="20"/>
              </w:rPr>
            </w:rPrChange>
          </w:rPr>
          <w:delText>,</w:delText>
        </w:r>
      </w:del>
      <w:r w:rsidR="00791910" w:rsidRPr="00C0771F">
        <w:rPr>
          <w:rFonts w:ascii="Arial" w:hAnsi="Arial" w:cs="Arial"/>
          <w:rPrChange w:id="976" w:author="Chamberlain, Catherine" w:date="2020-11-12T14:58:00Z">
            <w:rPr>
              <w:rFonts w:ascii="Arial" w:hAnsi="Arial" w:cs="Arial"/>
              <w:sz w:val="20"/>
              <w:szCs w:val="20"/>
            </w:rPr>
          </w:rPrChange>
        </w:rPr>
        <w:t xml:space="preserve"> </w:t>
      </w:r>
      <w:ins w:id="977" w:author="Zakiya Holmes Leggett" w:date="2020-11-12T08:09:00Z">
        <w:r w:rsidR="00703165" w:rsidRPr="00C0771F">
          <w:rPr>
            <w:rFonts w:ascii="Arial" w:hAnsi="Arial" w:cs="Arial"/>
            <w:rPrChange w:id="978" w:author="Chamberlain, Catherine" w:date="2020-11-12T14:58:00Z">
              <w:rPr>
                <w:rFonts w:ascii="Arial" w:hAnsi="Arial" w:cs="Arial"/>
                <w:sz w:val="20"/>
                <w:szCs w:val="20"/>
              </w:rPr>
            </w:rPrChange>
          </w:rPr>
          <w:t>T</w:t>
        </w:r>
      </w:ins>
      <w:del w:id="979" w:author="Zakiya Holmes Leggett" w:date="2020-11-12T08:09:00Z">
        <w:r w:rsidR="00791910" w:rsidRPr="00C0771F" w:rsidDel="00703165">
          <w:rPr>
            <w:rFonts w:ascii="Arial" w:hAnsi="Arial" w:cs="Arial"/>
            <w:rPrChange w:id="980" w:author="Chamberlain, Catherine" w:date="2020-11-12T14:58:00Z">
              <w:rPr>
                <w:rFonts w:ascii="Arial" w:hAnsi="Arial" w:cs="Arial"/>
                <w:sz w:val="20"/>
                <w:szCs w:val="20"/>
              </w:rPr>
            </w:rPrChange>
          </w:rPr>
          <w:delText>t</w:delText>
        </w:r>
      </w:del>
      <w:r w:rsidR="00791910" w:rsidRPr="00C0771F">
        <w:rPr>
          <w:rFonts w:ascii="Arial" w:hAnsi="Arial" w:cs="Arial"/>
          <w:rPrChange w:id="981" w:author="Chamberlain, Catherine" w:date="2020-11-12T14:58:00Z">
            <w:rPr>
              <w:rFonts w:ascii="Arial" w:hAnsi="Arial" w:cs="Arial"/>
              <w:sz w:val="20"/>
              <w:szCs w:val="20"/>
            </w:rPr>
          </w:rPrChange>
        </w:rPr>
        <w:t xml:space="preserve">herefore, this course could be advertised to doctoral students at other universities in the area including Duke, North Carolina Central University and University of North Carolina partner schools. </w:t>
      </w:r>
    </w:p>
    <w:p w14:paraId="16B6AB89" w14:textId="77777777" w:rsidR="00791910" w:rsidRPr="00C0771F" w:rsidRDefault="00893F9F" w:rsidP="00377538">
      <w:pPr>
        <w:ind w:firstLine="300"/>
        <w:rPr>
          <w:rFonts w:ascii="Arial" w:hAnsi="Arial" w:cs="Arial"/>
          <w:rPrChange w:id="982" w:author="Chamberlain, Catherine" w:date="2020-11-12T14:58:00Z">
            <w:rPr>
              <w:rFonts w:ascii="Arial" w:hAnsi="Arial" w:cs="Arial"/>
              <w:sz w:val="20"/>
              <w:szCs w:val="20"/>
            </w:rPr>
          </w:rPrChange>
        </w:rPr>
      </w:pPr>
      <w:ins w:id="983" w:author="Zakiya Holmes Leggett" w:date="2020-11-12T08:10:00Z">
        <w:r w:rsidRPr="00C0771F">
          <w:rPr>
            <w:rFonts w:ascii="Arial" w:hAnsi="Arial" w:cs="Arial"/>
            <w:rPrChange w:id="984" w:author="Chamberlain, Catherine" w:date="2020-11-12T14:58:00Z">
              <w:rPr>
                <w:rFonts w:ascii="Arial" w:hAnsi="Arial" w:cs="Arial"/>
                <w:sz w:val="20"/>
                <w:szCs w:val="20"/>
              </w:rPr>
            </w:rPrChange>
          </w:rPr>
          <w:t>In addition to this course I will condense of the information gathered into a w</w:t>
        </w:r>
      </w:ins>
      <w:ins w:id="985" w:author="Zakiya Holmes Leggett" w:date="2020-11-12T07:59:00Z">
        <w:r w:rsidR="00613C92" w:rsidRPr="00C0771F">
          <w:rPr>
            <w:rFonts w:ascii="Arial" w:hAnsi="Arial" w:cs="Arial"/>
            <w:rPrChange w:id="986" w:author="Chamberlain, Catherine" w:date="2020-11-12T14:58:00Z">
              <w:rPr>
                <w:rFonts w:ascii="Arial" w:hAnsi="Arial" w:cs="Arial"/>
                <w:sz w:val="20"/>
                <w:szCs w:val="20"/>
              </w:rPr>
            </w:rPrChange>
          </w:rPr>
          <w:t>ebinar</w:t>
        </w:r>
      </w:ins>
      <w:ins w:id="987" w:author="Zakiya Holmes Leggett" w:date="2020-11-12T08:10:00Z">
        <w:r w:rsidRPr="00C0771F">
          <w:rPr>
            <w:rFonts w:ascii="Arial" w:hAnsi="Arial" w:cs="Arial"/>
            <w:rPrChange w:id="988" w:author="Chamberlain, Catherine" w:date="2020-11-12T14:58:00Z">
              <w:rPr>
                <w:rFonts w:ascii="Arial" w:hAnsi="Arial" w:cs="Arial"/>
                <w:sz w:val="20"/>
                <w:szCs w:val="20"/>
              </w:rPr>
            </w:rPrChange>
          </w:rPr>
          <w:t xml:space="preserve"> that can be advertised to doctoral studen</w:t>
        </w:r>
      </w:ins>
      <w:ins w:id="989" w:author="Zakiya Holmes Leggett" w:date="2020-11-12T08:11:00Z">
        <w:r w:rsidRPr="00C0771F">
          <w:rPr>
            <w:rFonts w:ascii="Arial" w:hAnsi="Arial" w:cs="Arial"/>
            <w:rPrChange w:id="990" w:author="Chamberlain, Catherine" w:date="2020-11-12T14:58:00Z">
              <w:rPr>
                <w:rFonts w:ascii="Arial" w:hAnsi="Arial" w:cs="Arial"/>
                <w:sz w:val="20"/>
                <w:szCs w:val="20"/>
              </w:rPr>
            </w:rPrChange>
          </w:rPr>
          <w:t xml:space="preserve">ts nationwide. Dr. Leggett currently has a National Needs </w:t>
        </w:r>
        <w:r w:rsidRPr="00C0771F">
          <w:rPr>
            <w:rFonts w:ascii="Arial" w:hAnsi="Arial" w:cs="Arial"/>
            <w:rPrChange w:id="991" w:author="Chamberlain, Catherine" w:date="2020-11-12T14:58:00Z">
              <w:rPr>
                <w:rFonts w:ascii="Arial" w:hAnsi="Arial" w:cs="Arial"/>
                <w:sz w:val="20"/>
                <w:szCs w:val="20"/>
              </w:rPr>
            </w:rPrChange>
          </w:rPr>
          <w:lastRenderedPageBreak/>
          <w:t xml:space="preserve">Fellowship program funded through USDA and has developed a colaboration with other programs at University of Missouri and </w:t>
        </w:r>
      </w:ins>
      <w:ins w:id="992" w:author="Zakiya Holmes Leggett" w:date="2020-11-12T08:14:00Z">
        <w:r w:rsidRPr="00C0771F">
          <w:rPr>
            <w:rFonts w:ascii="Arial" w:hAnsi="Arial" w:cs="Arial"/>
            <w:rPrChange w:id="993" w:author="Chamberlain, Catherine" w:date="2020-11-12T14:58:00Z">
              <w:rPr>
                <w:rFonts w:ascii="Arial" w:hAnsi="Arial" w:cs="Arial"/>
                <w:sz w:val="20"/>
                <w:szCs w:val="20"/>
              </w:rPr>
            </w:rPrChange>
          </w:rPr>
          <w:t>Michigan State University. All t</w:t>
        </w:r>
      </w:ins>
      <w:ins w:id="994" w:author="Zakiya Holmes Leggett" w:date="2020-11-12T08:15:00Z">
        <w:r w:rsidRPr="00C0771F">
          <w:rPr>
            <w:rFonts w:ascii="Arial" w:hAnsi="Arial" w:cs="Arial"/>
            <w:rPrChange w:id="995" w:author="Chamberlain, Catherine" w:date="2020-11-12T14:58:00Z">
              <w:rPr>
                <w:rFonts w:ascii="Arial" w:hAnsi="Arial" w:cs="Arial"/>
                <w:sz w:val="20"/>
                <w:szCs w:val="20"/>
              </w:rPr>
            </w:rPrChange>
          </w:rPr>
          <w:t>hree of t</w:t>
        </w:r>
      </w:ins>
      <w:ins w:id="996" w:author="Zakiya Holmes Leggett" w:date="2020-11-12T08:14:00Z">
        <w:r w:rsidRPr="00C0771F">
          <w:rPr>
            <w:rFonts w:ascii="Arial" w:hAnsi="Arial" w:cs="Arial"/>
            <w:rPrChange w:id="997" w:author="Chamberlain, Catherine" w:date="2020-11-12T14:58:00Z">
              <w:rPr>
                <w:rFonts w:ascii="Arial" w:hAnsi="Arial" w:cs="Arial"/>
                <w:sz w:val="20"/>
                <w:szCs w:val="20"/>
              </w:rPr>
            </w:rPrChange>
          </w:rPr>
          <w:t>hese programs are</w:t>
        </w:r>
      </w:ins>
      <w:ins w:id="998" w:author="Zakiya Holmes Leggett" w:date="2020-11-12T08:15:00Z">
        <w:r w:rsidRPr="00C0771F">
          <w:rPr>
            <w:rFonts w:ascii="Arial" w:hAnsi="Arial" w:cs="Arial"/>
            <w:rPrChange w:id="999" w:author="Chamberlain, Catherine" w:date="2020-11-12T14:58:00Z">
              <w:rPr>
                <w:rFonts w:ascii="Arial" w:hAnsi="Arial" w:cs="Arial"/>
                <w:sz w:val="20"/>
                <w:szCs w:val="20"/>
              </w:rPr>
            </w:rPrChange>
          </w:rPr>
          <w:t xml:space="preserve"> developed to increase diversity in natural resources</w:t>
        </w:r>
      </w:ins>
      <w:ins w:id="1000" w:author="Zakiya Holmes Leggett" w:date="2020-11-12T08:16:00Z">
        <w:r w:rsidRPr="00C0771F">
          <w:rPr>
            <w:rFonts w:ascii="Arial" w:hAnsi="Arial" w:cs="Arial"/>
            <w:rPrChange w:id="1001" w:author="Chamberlain, Catherine" w:date="2020-11-12T14:58:00Z">
              <w:rPr>
                <w:rFonts w:ascii="Arial" w:hAnsi="Arial" w:cs="Arial"/>
                <w:sz w:val="20"/>
                <w:szCs w:val="20"/>
              </w:rPr>
            </w:rPrChange>
          </w:rPr>
          <w:t xml:space="preserve"> so the webinar will be advertised directly to these programs and any others similar to it.</w:t>
        </w:r>
      </w:ins>
      <w:ins w:id="1002" w:author="Zakiya Holmes Leggett" w:date="2020-11-12T08:17:00Z">
        <w:r w:rsidRPr="00C0771F">
          <w:rPr>
            <w:rFonts w:ascii="Arial" w:hAnsi="Arial" w:cs="Arial"/>
            <w:rPrChange w:id="1003" w:author="Chamberlain, Catherine" w:date="2020-11-12T14:58:00Z">
              <w:rPr>
                <w:rFonts w:ascii="Arial" w:hAnsi="Arial" w:cs="Arial"/>
                <w:sz w:val="20"/>
                <w:szCs w:val="20"/>
              </w:rPr>
            </w:rPrChange>
          </w:rPr>
          <w:t xml:space="preserve"> Additionally Dr. Leggett currently serves or has previously served on the advisory board at three HBCUs (Histortically Black Colleges and Universities) that have doctoral programs and I will advertise directly to those programs.</w:t>
        </w:r>
      </w:ins>
      <w:ins w:id="1004" w:author="Zakiya Holmes Leggett" w:date="2020-11-12T08:15:00Z">
        <w:r w:rsidRPr="00C0771F">
          <w:rPr>
            <w:rFonts w:ascii="Arial" w:hAnsi="Arial" w:cs="Arial"/>
            <w:rPrChange w:id="1005" w:author="Chamberlain, Catherine" w:date="2020-11-12T14:58:00Z">
              <w:rPr>
                <w:rFonts w:ascii="Arial" w:hAnsi="Arial" w:cs="Arial"/>
                <w:sz w:val="20"/>
                <w:szCs w:val="20"/>
              </w:rPr>
            </w:rPrChange>
          </w:rPr>
          <w:t xml:space="preserve"> </w:t>
        </w:r>
      </w:ins>
      <w:ins w:id="1006" w:author="Zakiya Holmes Leggett" w:date="2020-11-12T08:18:00Z">
        <w:r w:rsidRPr="00C0771F">
          <w:rPr>
            <w:rFonts w:ascii="Arial" w:hAnsi="Arial" w:cs="Arial"/>
            <w:rPrChange w:id="1007" w:author="Chamberlain, Catherine" w:date="2020-11-12T14:58:00Z">
              <w:rPr>
                <w:rFonts w:ascii="Arial" w:hAnsi="Arial" w:cs="Arial"/>
                <w:sz w:val="20"/>
                <w:szCs w:val="20"/>
              </w:rPr>
            </w:rPrChange>
          </w:rPr>
          <w:t xml:space="preserve">The webinar and the course will address the focal area </w:t>
        </w:r>
      </w:ins>
      <w:ins w:id="1008" w:author="Zakiya Holmes Leggett" w:date="2020-11-12T08:19:00Z">
        <w:r w:rsidRPr="00C0771F">
          <w:rPr>
            <w:rFonts w:ascii="Arial" w:hAnsi="Arial" w:cs="Arial"/>
            <w:rPrChange w:id="1009" w:author="Chamberlain, Catherine" w:date="2020-11-12T14:58:00Z">
              <w:rPr>
                <w:rFonts w:ascii="Arial" w:hAnsi="Arial" w:cs="Arial"/>
                <w:sz w:val="20"/>
                <w:szCs w:val="20"/>
              </w:rPr>
            </w:rPrChange>
          </w:rPr>
          <w:t>of enhancing diversity at the postdoctoral level.</w:t>
        </w:r>
      </w:ins>
    </w:p>
    <w:p w14:paraId="78DF6C60" w14:textId="77777777" w:rsidR="00377538" w:rsidRPr="00C0771F" w:rsidRDefault="00377538" w:rsidP="00377538">
      <w:pPr>
        <w:ind w:firstLine="300"/>
        <w:rPr>
          <w:rFonts w:ascii="Arial" w:hAnsi="Arial" w:cs="Arial"/>
          <w:rPrChange w:id="1010" w:author="Chamberlain, Catherine" w:date="2020-11-12T14:58:00Z">
            <w:rPr>
              <w:rFonts w:ascii="Arial" w:hAnsi="Arial" w:cs="Arial"/>
              <w:sz w:val="20"/>
              <w:szCs w:val="20"/>
            </w:rPr>
          </w:rPrChange>
        </w:rPr>
      </w:pPr>
      <w:r w:rsidRPr="00C0771F">
        <w:rPr>
          <w:rFonts w:ascii="Arial" w:hAnsi="Arial" w:cs="Arial"/>
          <w:rPrChange w:id="1011" w:author="Chamberlain, Catherine" w:date="2020-11-12T14:58:00Z">
            <w:rPr>
              <w:rFonts w:ascii="Arial" w:hAnsi="Arial" w:cs="Arial"/>
              <w:sz w:val="20"/>
              <w:szCs w:val="20"/>
            </w:rPr>
          </w:rPrChange>
        </w:rPr>
        <w:t xml:space="preserve">I will further sharpen my </w:t>
      </w:r>
      <w:ins w:id="1012" w:author="Zakiya Holmes Leggett" w:date="2020-11-12T08:18:00Z">
        <w:r w:rsidR="00893F9F" w:rsidRPr="00C0771F">
          <w:rPr>
            <w:rFonts w:ascii="Arial" w:hAnsi="Arial" w:cs="Arial"/>
            <w:rPrChange w:id="1013" w:author="Chamberlain, Catherine" w:date="2020-11-12T14:58:00Z">
              <w:rPr>
                <w:rFonts w:ascii="Arial" w:hAnsi="Arial" w:cs="Arial"/>
                <w:sz w:val="20"/>
                <w:szCs w:val="20"/>
              </w:rPr>
            </w:rPrChange>
          </w:rPr>
          <w:t xml:space="preserve">skills in </w:t>
        </w:r>
      </w:ins>
      <w:r w:rsidRPr="00C0771F">
        <w:rPr>
          <w:rFonts w:ascii="Arial" w:hAnsi="Arial" w:cs="Arial"/>
          <w:rPrChange w:id="1014" w:author="Chamberlain, Catherine" w:date="2020-11-12T14:58:00Z">
            <w:rPr>
              <w:rFonts w:ascii="Arial" w:hAnsi="Arial" w:cs="Arial"/>
              <w:sz w:val="20"/>
              <w:szCs w:val="20"/>
            </w:rPr>
          </w:rPrChange>
        </w:rPr>
        <w:t>curriculum development for ecology and natural resources by co</w:t>
      </w:r>
      <w:r w:rsidRPr="00C0771F">
        <w:rPr>
          <w:rFonts w:ascii="Arial" w:hAnsi="Arial" w:cs="Arial"/>
          <w:rPrChange w:id="1015" w:author="Chamberlain, Catherine" w:date="2020-11-12T14:58:00Z">
            <w:rPr>
              <w:rFonts w:ascii="Arial" w:hAnsi="Arial" w:cs="Arial"/>
              <w:sz w:val="20"/>
              <w:szCs w:val="20"/>
            </w:rPr>
          </w:rPrChange>
        </w:rPr>
        <w:softHyphen/>
        <w:t xml:space="preserve">mentoring graduate students in the College of Education focused on </w:t>
      </w:r>
      <w:ins w:id="1016" w:author="Zakiya Holmes Leggett" w:date="2020-11-12T08:21:00Z">
        <w:r w:rsidR="003E1B49" w:rsidRPr="00C0771F">
          <w:rPr>
            <w:rFonts w:ascii="Arial" w:hAnsi="Arial" w:cs="Arial"/>
            <w:rPrChange w:id="1017" w:author="Chamberlain, Catherine" w:date="2020-11-12T14:58:00Z">
              <w:rPr>
                <w:rFonts w:ascii="Arial" w:hAnsi="Arial" w:cs="Arial"/>
                <w:sz w:val="20"/>
                <w:szCs w:val="20"/>
              </w:rPr>
            </w:rPrChange>
          </w:rPr>
          <w:t>a project</w:t>
        </w:r>
      </w:ins>
      <w:ins w:id="1018" w:author="Zakiya Holmes Leggett" w:date="2020-11-12T08:22:00Z">
        <w:r w:rsidR="003E1B49" w:rsidRPr="00C0771F">
          <w:rPr>
            <w:rFonts w:ascii="Arial" w:hAnsi="Arial" w:cs="Arial"/>
            <w:rPrChange w:id="1019" w:author="Chamberlain, Catherine" w:date="2020-11-12T14:58:00Z">
              <w:rPr>
                <w:rFonts w:ascii="Arial" w:hAnsi="Arial" w:cs="Arial"/>
                <w:sz w:val="20"/>
                <w:szCs w:val="20"/>
              </w:rPr>
            </w:rPrChange>
          </w:rPr>
          <w:t xml:space="preserve"> entitled </w:t>
        </w:r>
      </w:ins>
      <w:r w:rsidRPr="00C0771F">
        <w:rPr>
          <w:rFonts w:ascii="Arial" w:hAnsi="Arial" w:cs="Arial"/>
          <w:rPrChange w:id="1020" w:author="Chamberlain, Catherine" w:date="2020-11-12T14:58:00Z">
            <w:rPr>
              <w:rFonts w:ascii="Arial" w:hAnsi="Arial" w:cs="Arial"/>
              <w:sz w:val="20"/>
              <w:szCs w:val="20"/>
            </w:rPr>
          </w:rPrChange>
        </w:rPr>
        <w:t>Natural Resources Diversity Curriculum Integration</w:t>
      </w:r>
      <w:ins w:id="1021" w:author="Zakiya Holmes Leggett" w:date="2020-11-12T08:22:00Z">
        <w:r w:rsidR="003E1B49" w:rsidRPr="00C0771F">
          <w:rPr>
            <w:rFonts w:ascii="Arial" w:hAnsi="Arial" w:cs="Arial"/>
            <w:rPrChange w:id="1022" w:author="Chamberlain, Catherine" w:date="2020-11-12T14:58:00Z">
              <w:rPr>
                <w:rFonts w:ascii="Arial" w:hAnsi="Arial" w:cs="Arial"/>
                <w:sz w:val="20"/>
                <w:szCs w:val="20"/>
              </w:rPr>
            </w:rPrChange>
          </w:rPr>
          <w:t>.</w:t>
        </w:r>
      </w:ins>
      <w:r w:rsidRPr="00C0771F">
        <w:rPr>
          <w:rFonts w:ascii="Arial" w:hAnsi="Arial" w:cs="Arial"/>
          <w:rPrChange w:id="1023" w:author="Chamberlain, Catherine" w:date="2020-11-12T14:58:00Z">
            <w:rPr>
              <w:rFonts w:ascii="Arial" w:hAnsi="Arial" w:cs="Arial"/>
              <w:sz w:val="20"/>
              <w:szCs w:val="20"/>
            </w:rPr>
          </w:rPrChange>
        </w:rPr>
        <w:t xml:space="preserve"> </w:t>
      </w:r>
      <w:del w:id="1024" w:author="Zakiya Holmes Leggett" w:date="2020-11-12T08:22:00Z">
        <w:r w:rsidRPr="00C0771F" w:rsidDel="003E1B49">
          <w:rPr>
            <w:rFonts w:ascii="Arial" w:hAnsi="Arial" w:cs="Arial"/>
            <w:rPrChange w:id="1025" w:author="Chamberlain, Catherine" w:date="2020-11-12T14:58:00Z">
              <w:rPr>
                <w:rFonts w:ascii="Arial" w:hAnsi="Arial" w:cs="Arial"/>
                <w:sz w:val="20"/>
                <w:szCs w:val="20"/>
              </w:rPr>
            </w:rPrChange>
          </w:rPr>
          <w:delText>Student</w:delText>
        </w:r>
      </w:del>
      <w:del w:id="1026" w:author="Zakiya Holmes Leggett" w:date="2020-11-12T08:20:00Z">
        <w:r w:rsidRPr="00C0771F" w:rsidDel="003E1B49">
          <w:rPr>
            <w:rFonts w:ascii="Arial" w:hAnsi="Arial" w:cs="Arial"/>
            <w:rPrChange w:id="1027" w:author="Chamberlain, Catherine" w:date="2020-11-12T14:58:00Z">
              <w:rPr>
                <w:rFonts w:ascii="Arial" w:hAnsi="Arial" w:cs="Arial"/>
                <w:sz w:val="20"/>
                <w:szCs w:val="20"/>
              </w:rPr>
            </w:rPrChange>
          </w:rPr>
          <w:delText>,</w:delText>
        </w:r>
      </w:del>
      <w:del w:id="1028" w:author="Zakiya Holmes Leggett" w:date="2020-11-12T08:22:00Z">
        <w:r w:rsidRPr="00C0771F" w:rsidDel="003E1B49">
          <w:rPr>
            <w:rFonts w:ascii="Arial" w:hAnsi="Arial" w:cs="Arial"/>
            <w:rPrChange w:id="1029" w:author="Chamberlain, Catherine" w:date="2020-11-12T14:58:00Z">
              <w:rPr>
                <w:rFonts w:ascii="Arial" w:hAnsi="Arial" w:cs="Arial"/>
                <w:sz w:val="20"/>
                <w:szCs w:val="20"/>
              </w:rPr>
            </w:rPrChange>
          </w:rPr>
          <w:delText xml:space="preserve"> which is </w:delText>
        </w:r>
      </w:del>
      <w:ins w:id="1030" w:author="Zakiya Holmes Leggett" w:date="2020-11-12T08:22:00Z">
        <w:r w:rsidR="003E1B49" w:rsidRPr="00C0771F">
          <w:rPr>
            <w:rFonts w:ascii="Arial" w:hAnsi="Arial" w:cs="Arial"/>
            <w:rPrChange w:id="1031" w:author="Chamberlain, Catherine" w:date="2020-11-12T14:58:00Z">
              <w:rPr>
                <w:rFonts w:ascii="Arial" w:hAnsi="Arial" w:cs="Arial"/>
                <w:sz w:val="20"/>
                <w:szCs w:val="20"/>
              </w:rPr>
            </w:rPrChange>
          </w:rPr>
          <w:t xml:space="preserve">The </w:t>
        </w:r>
      </w:ins>
      <w:ins w:id="1032" w:author="Zakiya Holmes Leggett" w:date="2020-11-12T08:23:00Z">
        <w:r w:rsidR="003E1B49" w:rsidRPr="00C0771F">
          <w:rPr>
            <w:rFonts w:ascii="Arial" w:hAnsi="Arial" w:cs="Arial"/>
            <w:rPrChange w:id="1033" w:author="Chamberlain, Catherine" w:date="2020-11-12T14:58:00Z">
              <w:rPr>
                <w:rFonts w:ascii="Arial" w:hAnsi="Arial" w:cs="Arial"/>
                <w:sz w:val="20"/>
                <w:szCs w:val="20"/>
              </w:rPr>
            </w:rPrChange>
          </w:rPr>
          <w:t xml:space="preserve">main project </w:t>
        </w:r>
      </w:ins>
      <w:ins w:id="1034" w:author="Zakiya Holmes Leggett" w:date="2020-11-12T08:22:00Z">
        <w:r w:rsidR="003E1B49" w:rsidRPr="00C0771F">
          <w:rPr>
            <w:rFonts w:ascii="Arial" w:hAnsi="Arial" w:cs="Arial"/>
            <w:rPrChange w:id="1035" w:author="Chamberlain, Catherine" w:date="2020-11-12T14:58:00Z">
              <w:rPr>
                <w:rFonts w:ascii="Arial" w:hAnsi="Arial" w:cs="Arial"/>
                <w:sz w:val="20"/>
                <w:szCs w:val="20"/>
              </w:rPr>
            </w:rPrChange>
          </w:rPr>
          <w:t xml:space="preserve">goal is to </w:t>
        </w:r>
      </w:ins>
      <w:del w:id="1036" w:author="Zakiya Holmes Leggett" w:date="2020-11-12T08:23:00Z">
        <w:r w:rsidRPr="00C0771F" w:rsidDel="003E1B49">
          <w:rPr>
            <w:rFonts w:ascii="Arial" w:hAnsi="Arial" w:cs="Arial"/>
            <w:rPrChange w:id="1037" w:author="Chamberlain, Catherine" w:date="2020-11-12T14:58:00Z">
              <w:rPr>
                <w:rFonts w:ascii="Arial" w:hAnsi="Arial" w:cs="Arial"/>
                <w:sz w:val="20"/>
                <w:szCs w:val="20"/>
              </w:rPr>
            </w:rPrChange>
          </w:rPr>
          <w:delText xml:space="preserve">currently </w:delText>
        </w:r>
      </w:del>
      <w:r w:rsidRPr="00C0771F">
        <w:rPr>
          <w:rFonts w:ascii="Arial" w:hAnsi="Arial" w:cs="Arial"/>
          <w:rPrChange w:id="1038" w:author="Chamberlain, Catherine" w:date="2020-11-12T14:58:00Z">
            <w:rPr>
              <w:rFonts w:ascii="Arial" w:hAnsi="Arial" w:cs="Arial"/>
              <w:sz w:val="20"/>
              <w:szCs w:val="20"/>
            </w:rPr>
          </w:rPrChange>
        </w:rPr>
        <w:t>review</w:t>
      </w:r>
      <w:del w:id="1039" w:author="Zakiya Holmes Leggett" w:date="2020-11-12T08:23:00Z">
        <w:r w:rsidRPr="00C0771F" w:rsidDel="003E1B49">
          <w:rPr>
            <w:rFonts w:ascii="Arial" w:hAnsi="Arial" w:cs="Arial"/>
            <w:rPrChange w:id="1040" w:author="Chamberlain, Catherine" w:date="2020-11-12T14:58:00Z">
              <w:rPr>
                <w:rFonts w:ascii="Arial" w:hAnsi="Arial" w:cs="Arial"/>
                <w:sz w:val="20"/>
                <w:szCs w:val="20"/>
              </w:rPr>
            </w:rPrChange>
          </w:rPr>
          <w:delText>ing</w:delText>
        </w:r>
      </w:del>
      <w:r w:rsidRPr="00C0771F">
        <w:rPr>
          <w:rFonts w:ascii="Arial" w:hAnsi="Arial" w:cs="Arial"/>
          <w:rPrChange w:id="1041" w:author="Chamberlain, Catherine" w:date="2020-11-12T14:58:00Z">
            <w:rPr>
              <w:rFonts w:ascii="Arial" w:hAnsi="Arial" w:cs="Arial"/>
              <w:sz w:val="20"/>
              <w:szCs w:val="20"/>
            </w:rPr>
          </w:rPrChange>
        </w:rPr>
        <w:t xml:space="preserve"> entry level courses at North Carolina State University and develop</w:t>
      </w:r>
      <w:del w:id="1042" w:author="Zakiya Holmes Leggett" w:date="2020-11-12T08:23:00Z">
        <w:r w:rsidRPr="00C0771F" w:rsidDel="003E1B49">
          <w:rPr>
            <w:rFonts w:ascii="Arial" w:hAnsi="Arial" w:cs="Arial"/>
            <w:rPrChange w:id="1043" w:author="Chamberlain, Catherine" w:date="2020-11-12T14:58:00Z">
              <w:rPr>
                <w:rFonts w:ascii="Arial" w:hAnsi="Arial" w:cs="Arial"/>
                <w:sz w:val="20"/>
                <w:szCs w:val="20"/>
              </w:rPr>
            </w:rPrChange>
          </w:rPr>
          <w:delText>ing</w:delText>
        </w:r>
      </w:del>
      <w:r w:rsidRPr="00C0771F">
        <w:rPr>
          <w:rFonts w:ascii="Arial" w:hAnsi="Arial" w:cs="Arial"/>
          <w:rPrChange w:id="1044" w:author="Chamberlain, Catherine" w:date="2020-11-12T14:58:00Z">
            <w:rPr>
              <w:rFonts w:ascii="Arial" w:hAnsi="Arial" w:cs="Arial"/>
              <w:sz w:val="20"/>
              <w:szCs w:val="20"/>
            </w:rPr>
          </w:rPrChange>
        </w:rPr>
        <w:t xml:space="preserve"> modules to incorporate diversity and inclusion into the</w:t>
      </w:r>
      <w:ins w:id="1045" w:author="Zakiya Holmes Leggett" w:date="2020-11-12T08:23:00Z">
        <w:r w:rsidR="003E1B49" w:rsidRPr="00C0771F">
          <w:rPr>
            <w:rFonts w:ascii="Arial" w:hAnsi="Arial" w:cs="Arial"/>
            <w:rPrChange w:id="1046" w:author="Chamberlain, Catherine" w:date="2020-11-12T14:58:00Z">
              <w:rPr>
                <w:rFonts w:ascii="Arial" w:hAnsi="Arial" w:cs="Arial"/>
                <w:sz w:val="20"/>
                <w:szCs w:val="20"/>
              </w:rPr>
            </w:rPrChange>
          </w:rPr>
          <w:t>se</w:t>
        </w:r>
      </w:ins>
      <w:r w:rsidRPr="00C0771F">
        <w:rPr>
          <w:rFonts w:ascii="Arial" w:hAnsi="Arial" w:cs="Arial"/>
          <w:rPrChange w:id="1047" w:author="Chamberlain, Catherine" w:date="2020-11-12T14:58:00Z">
            <w:rPr>
              <w:rFonts w:ascii="Arial" w:hAnsi="Arial" w:cs="Arial"/>
              <w:sz w:val="20"/>
              <w:szCs w:val="20"/>
            </w:rPr>
          </w:rPrChange>
        </w:rPr>
        <w:t xml:space="preserve"> course</w:t>
      </w:r>
      <w:ins w:id="1048" w:author="Zakiya Holmes Leggett" w:date="2020-11-12T08:23:00Z">
        <w:r w:rsidR="003E1B49" w:rsidRPr="00C0771F">
          <w:rPr>
            <w:rFonts w:ascii="Arial" w:hAnsi="Arial" w:cs="Arial"/>
            <w:rPrChange w:id="1049" w:author="Chamberlain, Catherine" w:date="2020-11-12T14:58:00Z">
              <w:rPr>
                <w:rFonts w:ascii="Arial" w:hAnsi="Arial" w:cs="Arial"/>
                <w:sz w:val="20"/>
                <w:szCs w:val="20"/>
              </w:rPr>
            </w:rPrChange>
          </w:rPr>
          <w:t>s since they impact a large body of students early in their college experience</w:t>
        </w:r>
      </w:ins>
      <w:r w:rsidRPr="00C0771F">
        <w:rPr>
          <w:rFonts w:ascii="Arial" w:hAnsi="Arial" w:cs="Arial"/>
          <w:rPrChange w:id="1050" w:author="Chamberlain, Catherine" w:date="2020-11-12T14:58:00Z">
            <w:rPr>
              <w:rFonts w:ascii="Arial" w:hAnsi="Arial" w:cs="Arial"/>
              <w:sz w:val="20"/>
              <w:szCs w:val="20"/>
            </w:rPr>
          </w:rPrChange>
        </w:rPr>
        <w:t xml:space="preserve">. </w:t>
      </w:r>
      <w:del w:id="1051" w:author="Zakiya Holmes Leggett" w:date="2020-11-12T08:24:00Z">
        <w:r w:rsidRPr="00C0771F" w:rsidDel="003E1B49">
          <w:rPr>
            <w:rFonts w:ascii="Arial" w:hAnsi="Arial" w:cs="Arial"/>
            <w:rPrChange w:id="1052" w:author="Chamberlain, Catherine" w:date="2020-11-12T14:58:00Z">
              <w:rPr>
                <w:rFonts w:ascii="Arial" w:hAnsi="Arial" w:cs="Arial"/>
                <w:sz w:val="20"/>
                <w:szCs w:val="20"/>
              </w:rPr>
            </w:rPrChange>
          </w:rPr>
          <w:delText xml:space="preserve">Finally, </w:delText>
        </w:r>
      </w:del>
      <w:r w:rsidRPr="00C0771F">
        <w:rPr>
          <w:rFonts w:ascii="Arial" w:hAnsi="Arial" w:cs="Arial"/>
          <w:rPrChange w:id="1053" w:author="Chamberlain, Catherine" w:date="2020-11-12T14:58:00Z">
            <w:rPr>
              <w:rFonts w:ascii="Arial" w:hAnsi="Arial" w:cs="Arial"/>
              <w:sz w:val="20"/>
              <w:szCs w:val="20"/>
            </w:rPr>
          </w:rPrChange>
        </w:rPr>
        <w:t xml:space="preserve">I will </w:t>
      </w:r>
      <w:ins w:id="1054" w:author="Zakiya Holmes Leggett" w:date="2020-11-12T08:24:00Z">
        <w:r w:rsidR="003E1B49" w:rsidRPr="00C0771F">
          <w:rPr>
            <w:rFonts w:ascii="Arial" w:hAnsi="Arial" w:cs="Arial"/>
            <w:rPrChange w:id="1055" w:author="Chamberlain, Catherine" w:date="2020-11-12T14:58:00Z">
              <w:rPr>
                <w:rFonts w:ascii="Arial" w:hAnsi="Arial" w:cs="Arial"/>
                <w:sz w:val="20"/>
                <w:szCs w:val="20"/>
              </w:rPr>
            </w:rPrChange>
          </w:rPr>
          <w:t xml:space="preserve">also </w:t>
        </w:r>
      </w:ins>
      <w:r w:rsidRPr="00C0771F">
        <w:rPr>
          <w:rFonts w:ascii="Arial" w:hAnsi="Arial" w:cs="Arial"/>
          <w:rPrChange w:id="1056" w:author="Chamberlain, Catherine" w:date="2020-11-12T14:58:00Z">
            <w:rPr>
              <w:rFonts w:ascii="Arial" w:hAnsi="Arial" w:cs="Arial"/>
              <w:sz w:val="20"/>
              <w:szCs w:val="20"/>
            </w:rPr>
          </w:rPrChange>
        </w:rPr>
        <w:t>co</w:t>
      </w:r>
      <w:ins w:id="1057" w:author="Zakiya Holmes Leggett" w:date="2020-11-12T08:24:00Z">
        <w:r w:rsidR="003E1B49" w:rsidRPr="00C0771F">
          <w:rPr>
            <w:rFonts w:ascii="Arial" w:hAnsi="Arial" w:cs="Arial"/>
            <w:rPrChange w:id="1058" w:author="Chamberlain, Catherine" w:date="2020-11-12T14:58:00Z">
              <w:rPr>
                <w:rFonts w:ascii="Arial" w:hAnsi="Arial" w:cs="Arial"/>
                <w:sz w:val="20"/>
                <w:szCs w:val="20"/>
              </w:rPr>
            </w:rPrChange>
          </w:rPr>
          <w:t>-</w:t>
        </w:r>
      </w:ins>
      <w:r w:rsidRPr="00C0771F">
        <w:rPr>
          <w:rFonts w:ascii="Arial" w:hAnsi="Arial" w:cs="Arial"/>
          <w:rPrChange w:id="1059" w:author="Chamberlain, Catherine" w:date="2020-11-12T14:58:00Z">
            <w:rPr>
              <w:rFonts w:ascii="Arial" w:hAnsi="Arial" w:cs="Arial"/>
              <w:sz w:val="20"/>
              <w:szCs w:val="20"/>
            </w:rPr>
          </w:rPrChange>
        </w:rPr>
        <w:softHyphen/>
        <w:t>facilitate working groups with an NSF funded RCN—The Undergraduate Network for Increasing Diversity of Ecologists (UNIDE). The project aims to build a sustainable and interdisciplinary network of ecologists, educators and social scientists to address how cultural and social barriers impact human diversity in ecology and environmental disciplines (EE). These two opportunities will help develop skills in the area of curriculum development, pedagogy, and meeting facilitation.</w:t>
      </w:r>
    </w:p>
    <w:p w14:paraId="59DD7227" w14:textId="77777777" w:rsidR="00EC5212" w:rsidRDefault="00EC5212" w:rsidP="00791910">
      <w:pPr>
        <w:ind w:firstLine="300"/>
        <w:rPr>
          <w:ins w:id="1060" w:author="Chamberlain, Catherine" w:date="2020-11-12T15:00:00Z"/>
          <w:rFonts w:ascii="Arial" w:hAnsi="Arial" w:cs="Arial"/>
          <w:b/>
          <w:bCs/>
          <w:i/>
          <w:iCs/>
        </w:rPr>
      </w:pPr>
    </w:p>
    <w:p w14:paraId="2E4D9543" w14:textId="70AF25EF" w:rsidR="00791910" w:rsidRPr="00C0771F" w:rsidRDefault="00377538" w:rsidP="00791910">
      <w:pPr>
        <w:ind w:firstLine="300"/>
        <w:rPr>
          <w:rFonts w:ascii="Arial" w:hAnsi="Arial" w:cs="Arial"/>
          <w:rPrChange w:id="1061" w:author="Chamberlain, Catherine" w:date="2020-11-12T14:58:00Z">
            <w:rPr>
              <w:rFonts w:ascii="Arial" w:hAnsi="Arial" w:cs="Arial"/>
              <w:sz w:val="20"/>
              <w:szCs w:val="20"/>
            </w:rPr>
          </w:rPrChange>
        </w:rPr>
      </w:pPr>
      <w:r w:rsidRPr="00C0771F">
        <w:rPr>
          <w:rFonts w:ascii="Arial" w:hAnsi="Arial" w:cs="Arial"/>
          <w:b/>
          <w:bCs/>
          <w:i/>
          <w:iCs/>
          <w:rPrChange w:id="1062" w:author="Chamberlain, Catherine" w:date="2020-11-12T14:58:00Z">
            <w:rPr>
              <w:rFonts w:ascii="Arial" w:hAnsi="Arial" w:cs="Arial"/>
              <w:b/>
              <w:bCs/>
              <w:i/>
              <w:iCs/>
              <w:sz w:val="20"/>
              <w:szCs w:val="20"/>
            </w:rPr>
          </w:rPrChange>
        </w:rPr>
        <w:t xml:space="preserve">Mentoring: </w:t>
      </w:r>
      <w:r w:rsidR="00791910" w:rsidRPr="00C0771F">
        <w:rPr>
          <w:rFonts w:ascii="Arial" w:hAnsi="Arial" w:cs="Arial"/>
          <w:rPrChange w:id="1063" w:author="Chamberlain, Catherine" w:date="2020-11-12T14:58:00Z">
            <w:rPr>
              <w:rFonts w:ascii="Arial" w:hAnsi="Arial" w:cs="Arial"/>
              <w:sz w:val="20"/>
              <w:szCs w:val="20"/>
            </w:rPr>
          </w:rPrChange>
        </w:rPr>
        <w:t xml:space="preserve">In addition to enhancing diversity at the postdoctoral level, I also propose to establish a mentorship pipeline for BIPOC individuals within the </w:t>
      </w:r>
      <w:ins w:id="1064" w:author="Zakiya Holmes Leggett" w:date="2020-11-12T08:25:00Z">
        <w:r w:rsidR="003E1B49" w:rsidRPr="00C0771F">
          <w:rPr>
            <w:rFonts w:ascii="Arial" w:hAnsi="Arial" w:cs="Arial"/>
            <w:rPrChange w:id="1065" w:author="Chamberlain, Catherine" w:date="2020-11-12T14:58:00Z">
              <w:rPr>
                <w:rFonts w:ascii="Arial" w:hAnsi="Arial" w:cs="Arial"/>
                <w:sz w:val="20"/>
                <w:szCs w:val="20"/>
              </w:rPr>
            </w:rPrChange>
          </w:rPr>
          <w:t xml:space="preserve">National Needs Fellowship </w:t>
        </w:r>
      </w:ins>
      <w:ins w:id="1066" w:author="Zakiya Holmes Leggett" w:date="2020-11-12T08:27:00Z">
        <w:r w:rsidR="003E1B49" w:rsidRPr="00C0771F">
          <w:rPr>
            <w:rFonts w:ascii="Arial" w:hAnsi="Arial" w:cs="Arial"/>
            <w:rPrChange w:id="1067" w:author="Chamberlain, Catherine" w:date="2020-11-12T14:58:00Z">
              <w:rPr>
                <w:rFonts w:ascii="Arial" w:hAnsi="Arial" w:cs="Arial"/>
                <w:sz w:val="20"/>
                <w:szCs w:val="20"/>
              </w:rPr>
            </w:rPrChange>
          </w:rPr>
          <w:t xml:space="preserve">(NNF) </w:t>
        </w:r>
      </w:ins>
      <w:ins w:id="1068" w:author="Zakiya Holmes Leggett" w:date="2020-11-12T08:25:00Z">
        <w:r w:rsidR="003E1B49" w:rsidRPr="00C0771F">
          <w:rPr>
            <w:rFonts w:ascii="Arial" w:hAnsi="Arial" w:cs="Arial"/>
            <w:rPrChange w:id="1069" w:author="Chamberlain, Catherine" w:date="2020-11-12T14:58:00Z">
              <w:rPr>
                <w:rFonts w:ascii="Arial" w:hAnsi="Arial" w:cs="Arial"/>
                <w:sz w:val="20"/>
                <w:szCs w:val="20"/>
              </w:rPr>
            </w:rPrChange>
          </w:rPr>
          <w:t xml:space="preserve">Program and the </w:t>
        </w:r>
      </w:ins>
      <w:r w:rsidR="00791910" w:rsidRPr="00C0771F">
        <w:rPr>
          <w:rFonts w:ascii="Arial" w:hAnsi="Arial" w:cs="Arial"/>
          <w:rPrChange w:id="1070" w:author="Chamberlain, Catherine" w:date="2020-11-12T14:58:00Z">
            <w:rPr>
              <w:rFonts w:ascii="Arial" w:hAnsi="Arial" w:cs="Arial"/>
              <w:sz w:val="20"/>
              <w:szCs w:val="20"/>
            </w:rPr>
          </w:rPrChange>
        </w:rPr>
        <w:t xml:space="preserve">Doris Duke Conservation Scholars </w:t>
      </w:r>
      <w:ins w:id="1071" w:author="Zakiya Holmes Leggett" w:date="2020-11-12T08:27:00Z">
        <w:r w:rsidR="003E1B49" w:rsidRPr="00C0771F">
          <w:rPr>
            <w:rFonts w:ascii="Arial" w:hAnsi="Arial" w:cs="Arial"/>
            <w:rPrChange w:id="1072" w:author="Chamberlain, Catherine" w:date="2020-11-12T14:58:00Z">
              <w:rPr>
                <w:rFonts w:ascii="Arial" w:hAnsi="Arial" w:cs="Arial"/>
                <w:sz w:val="20"/>
                <w:szCs w:val="20"/>
              </w:rPr>
            </w:rPrChange>
          </w:rPr>
          <w:t xml:space="preserve">(DDCS) </w:t>
        </w:r>
      </w:ins>
      <w:r w:rsidR="00791910" w:rsidRPr="00C0771F">
        <w:rPr>
          <w:rFonts w:ascii="Arial" w:hAnsi="Arial" w:cs="Arial"/>
          <w:rPrChange w:id="1073" w:author="Chamberlain, Catherine" w:date="2020-11-12T14:58:00Z">
            <w:rPr>
              <w:rFonts w:ascii="Arial" w:hAnsi="Arial" w:cs="Arial"/>
              <w:sz w:val="20"/>
              <w:szCs w:val="20"/>
            </w:rPr>
          </w:rPrChange>
        </w:rPr>
        <w:t>Program—where Dr Zakiya Leggett is</w:t>
      </w:r>
      <w:ins w:id="1074" w:author="Zakiya Holmes Leggett" w:date="2020-11-12T08:26:00Z">
        <w:r w:rsidR="003E1B49" w:rsidRPr="00C0771F">
          <w:rPr>
            <w:rFonts w:ascii="Arial" w:hAnsi="Arial" w:cs="Arial"/>
            <w:rPrChange w:id="1075" w:author="Chamberlain, Catherine" w:date="2020-11-12T14:58:00Z">
              <w:rPr>
                <w:rFonts w:ascii="Arial" w:hAnsi="Arial" w:cs="Arial"/>
                <w:sz w:val="20"/>
                <w:szCs w:val="20"/>
              </w:rPr>
            </w:rPrChange>
          </w:rPr>
          <w:t xml:space="preserve"> lead PI and</w:t>
        </w:r>
      </w:ins>
      <w:r w:rsidR="00791910" w:rsidRPr="00C0771F">
        <w:rPr>
          <w:rFonts w:ascii="Arial" w:hAnsi="Arial" w:cs="Arial"/>
          <w:rPrChange w:id="1076" w:author="Chamberlain, Catherine" w:date="2020-11-12T14:58:00Z">
            <w:rPr>
              <w:rFonts w:ascii="Arial" w:hAnsi="Arial" w:cs="Arial"/>
              <w:sz w:val="20"/>
              <w:szCs w:val="20"/>
            </w:rPr>
          </w:rPrChange>
        </w:rPr>
        <w:t xml:space="preserve"> campus director. </w:t>
      </w:r>
      <w:ins w:id="1077" w:author="Zakiya Holmes Leggett" w:date="2020-11-12T08:27:00Z">
        <w:r w:rsidR="003E1B49" w:rsidRPr="00C0771F">
          <w:rPr>
            <w:rFonts w:ascii="Arial" w:hAnsi="Arial" w:cs="Arial"/>
            <w:rPrChange w:id="1078" w:author="Chamberlain, Catherine" w:date="2020-11-12T14:58:00Z">
              <w:rPr>
                <w:rFonts w:ascii="Arial" w:hAnsi="Arial" w:cs="Arial"/>
                <w:sz w:val="20"/>
                <w:szCs w:val="20"/>
              </w:rPr>
            </w:rPrChange>
          </w:rPr>
          <w:t xml:space="preserve">Both the NNF and DDCS </w:t>
        </w:r>
      </w:ins>
      <w:ins w:id="1079" w:author="Zakiya Holmes Leggett" w:date="2020-11-12T08:28:00Z">
        <w:r w:rsidR="003E1B49" w:rsidRPr="00C0771F">
          <w:rPr>
            <w:rFonts w:ascii="Arial" w:hAnsi="Arial" w:cs="Arial"/>
            <w:rPrChange w:id="1080" w:author="Chamberlain, Catherine" w:date="2020-11-12T14:58:00Z">
              <w:rPr>
                <w:rFonts w:ascii="Arial" w:hAnsi="Arial" w:cs="Arial"/>
                <w:sz w:val="20"/>
                <w:szCs w:val="20"/>
              </w:rPr>
            </w:rPrChange>
          </w:rPr>
          <w:t xml:space="preserve">programs have goals of recuiting and increasing diverse students in the field of ecology. </w:t>
        </w:r>
      </w:ins>
      <w:r w:rsidR="00791910" w:rsidRPr="00C0771F">
        <w:rPr>
          <w:rFonts w:ascii="Arial" w:hAnsi="Arial" w:cs="Arial"/>
          <w:rPrChange w:id="1081" w:author="Chamberlain, Catherine" w:date="2020-11-12T14:58:00Z">
            <w:rPr>
              <w:rFonts w:ascii="Arial" w:hAnsi="Arial" w:cs="Arial"/>
              <w:sz w:val="20"/>
              <w:szCs w:val="20"/>
            </w:rPr>
          </w:rPrChange>
        </w:rPr>
        <w:t>Under the pipeline program</w:t>
      </w:r>
      <w:ins w:id="1082" w:author="Zakiya Holmes Leggett" w:date="2020-11-12T08:28:00Z">
        <w:r w:rsidR="003E1B49" w:rsidRPr="00C0771F">
          <w:rPr>
            <w:rFonts w:ascii="Arial" w:hAnsi="Arial" w:cs="Arial"/>
            <w:rPrChange w:id="1083" w:author="Chamberlain, Catherine" w:date="2020-11-12T14:58:00Z">
              <w:rPr>
                <w:rFonts w:ascii="Arial" w:hAnsi="Arial" w:cs="Arial"/>
                <w:sz w:val="20"/>
                <w:szCs w:val="20"/>
              </w:rPr>
            </w:rPrChange>
          </w:rPr>
          <w:t xml:space="preserve"> I will develop</w:t>
        </w:r>
      </w:ins>
      <w:r w:rsidR="00791910" w:rsidRPr="00C0771F">
        <w:rPr>
          <w:rFonts w:ascii="Arial" w:hAnsi="Arial" w:cs="Arial"/>
          <w:rPrChange w:id="1084" w:author="Chamberlain, Catherine" w:date="2020-11-12T14:58:00Z">
            <w:rPr>
              <w:rFonts w:ascii="Arial" w:hAnsi="Arial" w:cs="Arial"/>
              <w:sz w:val="20"/>
              <w:szCs w:val="20"/>
            </w:rPr>
          </w:rPrChange>
        </w:rPr>
        <w:t xml:space="preserve">, I will train graduate students, who will train undergraduate students who will </w:t>
      </w:r>
      <w:ins w:id="1085" w:author="Zakiya Holmes Leggett" w:date="2020-11-12T08:26:00Z">
        <w:r w:rsidR="003E1B49" w:rsidRPr="00C0771F">
          <w:rPr>
            <w:rFonts w:ascii="Arial" w:hAnsi="Arial" w:cs="Arial"/>
            <w:rPrChange w:id="1086" w:author="Chamberlain, Catherine" w:date="2020-11-12T14:58:00Z">
              <w:rPr>
                <w:rFonts w:ascii="Arial" w:hAnsi="Arial" w:cs="Arial"/>
                <w:sz w:val="20"/>
                <w:szCs w:val="20"/>
              </w:rPr>
            </w:rPrChange>
          </w:rPr>
          <w:t xml:space="preserve">in turn </w:t>
        </w:r>
      </w:ins>
      <w:r w:rsidR="00791910" w:rsidRPr="00C0771F">
        <w:rPr>
          <w:rFonts w:ascii="Arial" w:hAnsi="Arial" w:cs="Arial"/>
          <w:rPrChange w:id="1087" w:author="Chamberlain, Catherine" w:date="2020-11-12T14:58:00Z">
            <w:rPr>
              <w:rFonts w:ascii="Arial" w:hAnsi="Arial" w:cs="Arial"/>
              <w:sz w:val="20"/>
              <w:szCs w:val="20"/>
            </w:rPr>
          </w:rPrChange>
        </w:rPr>
        <w:t>train high school students, with the goal of increasing diversity</w:t>
      </w:r>
      <w:ins w:id="1088" w:author="Zakiya Holmes Leggett" w:date="2020-11-12T08:27:00Z">
        <w:r w:rsidR="003E1B49" w:rsidRPr="00C0771F">
          <w:rPr>
            <w:rFonts w:ascii="Arial" w:hAnsi="Arial" w:cs="Arial"/>
            <w:rPrChange w:id="1089" w:author="Chamberlain, Catherine" w:date="2020-11-12T14:58:00Z">
              <w:rPr>
                <w:rFonts w:ascii="Arial" w:hAnsi="Arial" w:cs="Arial"/>
                <w:sz w:val="20"/>
                <w:szCs w:val="20"/>
              </w:rPr>
            </w:rPrChange>
          </w:rPr>
          <w:t xml:space="preserve"> and interest</w:t>
        </w:r>
      </w:ins>
      <w:r w:rsidR="00791910" w:rsidRPr="00C0771F">
        <w:rPr>
          <w:rFonts w:ascii="Arial" w:hAnsi="Arial" w:cs="Arial"/>
          <w:rPrChange w:id="1090" w:author="Chamberlain, Catherine" w:date="2020-11-12T14:58:00Z">
            <w:rPr>
              <w:rFonts w:ascii="Arial" w:hAnsi="Arial" w:cs="Arial"/>
              <w:sz w:val="20"/>
              <w:szCs w:val="20"/>
            </w:rPr>
          </w:rPrChange>
        </w:rPr>
        <w:t xml:space="preserve"> in ecology at all levels. I intend to dedicate a percentage of my $15000 yearly </w:t>
      </w:r>
      <w:del w:id="1091" w:author="Zakiya Holmes Leggett" w:date="2020-11-12T08:31:00Z">
        <w:r w:rsidR="00791910" w:rsidRPr="00C0771F" w:rsidDel="00303F0F">
          <w:rPr>
            <w:rFonts w:ascii="Arial" w:hAnsi="Arial" w:cs="Arial"/>
            <w:rPrChange w:id="1092" w:author="Chamberlain, Catherine" w:date="2020-11-12T14:58:00Z">
              <w:rPr>
                <w:rFonts w:ascii="Arial" w:hAnsi="Arial" w:cs="Arial"/>
                <w:sz w:val="20"/>
                <w:szCs w:val="20"/>
              </w:rPr>
            </w:rPrChange>
          </w:rPr>
          <w:delText xml:space="preserve">stipend </w:delText>
        </w:r>
      </w:del>
      <w:ins w:id="1093" w:author="Zakiya Holmes Leggett" w:date="2020-11-12T08:31:00Z">
        <w:r w:rsidR="00303F0F" w:rsidRPr="00C0771F">
          <w:rPr>
            <w:rFonts w:ascii="Arial" w:hAnsi="Arial" w:cs="Arial"/>
            <w:rPrChange w:id="1094" w:author="Chamberlain, Catherine" w:date="2020-11-12T14:58:00Z">
              <w:rPr>
                <w:rFonts w:ascii="Arial" w:hAnsi="Arial" w:cs="Arial"/>
                <w:sz w:val="20"/>
                <w:szCs w:val="20"/>
              </w:rPr>
            </w:rPrChange>
          </w:rPr>
          <w:t xml:space="preserve">fellowship allowance </w:t>
        </w:r>
      </w:ins>
      <w:r w:rsidR="00791910" w:rsidRPr="00C0771F">
        <w:rPr>
          <w:rFonts w:ascii="Arial" w:hAnsi="Arial" w:cs="Arial"/>
          <w:rPrChange w:id="1095" w:author="Chamberlain, Catherine" w:date="2020-11-12T14:58:00Z">
            <w:rPr>
              <w:rFonts w:ascii="Arial" w:hAnsi="Arial" w:cs="Arial"/>
              <w:sz w:val="20"/>
              <w:szCs w:val="20"/>
            </w:rPr>
          </w:rPrChange>
        </w:rPr>
        <w:t xml:space="preserve">to funding the undergraduate and high school students in this pipeline program. By providing this training, </w:t>
      </w:r>
      <w:del w:id="1096" w:author="Chamberlain, Catherine" w:date="2020-11-12T15:03:00Z">
        <w:r w:rsidR="00791910" w:rsidRPr="00C0771F" w:rsidDel="002F253E">
          <w:rPr>
            <w:rFonts w:ascii="Arial" w:hAnsi="Arial" w:cs="Arial"/>
            <w:rPrChange w:id="1097" w:author="Chamberlain, Catherine" w:date="2020-11-12T14:58:00Z">
              <w:rPr>
                <w:rFonts w:ascii="Arial" w:hAnsi="Arial" w:cs="Arial"/>
                <w:sz w:val="20"/>
                <w:szCs w:val="20"/>
              </w:rPr>
            </w:rPrChange>
          </w:rPr>
          <w:delText xml:space="preserve">we </w:delText>
        </w:r>
      </w:del>
      <w:ins w:id="1098" w:author="Chamberlain, Catherine" w:date="2020-11-12T15:03:00Z">
        <w:r w:rsidR="002F253E">
          <w:rPr>
            <w:rFonts w:ascii="Arial" w:hAnsi="Arial" w:cs="Arial"/>
          </w:rPr>
          <w:t>I</w:t>
        </w:r>
        <w:r w:rsidR="002F253E" w:rsidRPr="00C0771F">
          <w:rPr>
            <w:rFonts w:ascii="Arial" w:hAnsi="Arial" w:cs="Arial"/>
            <w:rPrChange w:id="1099" w:author="Chamberlain, Catherine" w:date="2020-11-12T14:58:00Z">
              <w:rPr>
                <w:rFonts w:ascii="Arial" w:hAnsi="Arial" w:cs="Arial"/>
                <w:sz w:val="20"/>
                <w:szCs w:val="20"/>
              </w:rPr>
            </w:rPrChange>
          </w:rPr>
          <w:t xml:space="preserve"> </w:t>
        </w:r>
      </w:ins>
      <w:r w:rsidR="00791910" w:rsidRPr="00C0771F">
        <w:rPr>
          <w:rFonts w:ascii="Arial" w:hAnsi="Arial" w:cs="Arial"/>
          <w:rPrChange w:id="1100" w:author="Chamberlain, Catherine" w:date="2020-11-12T14:58:00Z">
            <w:rPr>
              <w:rFonts w:ascii="Arial" w:hAnsi="Arial" w:cs="Arial"/>
              <w:sz w:val="20"/>
              <w:szCs w:val="20"/>
            </w:rPr>
          </w:rPrChange>
        </w:rPr>
        <w:t>will better prepare students for postdoctoral work later in their career</w:t>
      </w:r>
      <w:ins w:id="1101" w:author="Zakiya Holmes Leggett" w:date="2020-11-12T08:29:00Z">
        <w:r w:rsidR="003E1B49" w:rsidRPr="00C0771F">
          <w:rPr>
            <w:rFonts w:ascii="Arial" w:hAnsi="Arial" w:cs="Arial"/>
            <w:rPrChange w:id="1102" w:author="Chamberlain, Catherine" w:date="2020-11-12T14:58:00Z">
              <w:rPr>
                <w:rFonts w:ascii="Arial" w:hAnsi="Arial" w:cs="Arial"/>
                <w:sz w:val="20"/>
                <w:szCs w:val="20"/>
              </w:rPr>
            </w:rPrChange>
          </w:rPr>
          <w:t xml:space="preserve"> since they would have had this experience mentoring</w:t>
        </w:r>
      </w:ins>
      <w:r w:rsidR="00791910" w:rsidRPr="00C0771F">
        <w:rPr>
          <w:rFonts w:ascii="Arial" w:hAnsi="Arial" w:cs="Arial"/>
          <w:rPrChange w:id="1103" w:author="Chamberlain, Catherine" w:date="2020-11-12T14:58:00Z">
            <w:rPr>
              <w:rFonts w:ascii="Arial" w:hAnsi="Arial" w:cs="Arial"/>
              <w:sz w:val="20"/>
              <w:szCs w:val="20"/>
            </w:rPr>
          </w:rPrChange>
        </w:rPr>
        <w:t xml:space="preserve">. Dr Leggett is developing/building upon an existing training developed for the Doris Duke Conservation Scholars Program for mentors that have never advised BIPOC students for her NNF program, which will be used under the pipeline training </w:t>
      </w:r>
      <w:del w:id="1104" w:author="Zakiya Holmes Leggett" w:date="2020-11-12T08:32:00Z">
        <w:r w:rsidR="00791910" w:rsidRPr="00C0771F" w:rsidDel="00303F0F">
          <w:rPr>
            <w:rFonts w:ascii="Arial" w:hAnsi="Arial" w:cs="Arial"/>
            <w:rPrChange w:id="1105" w:author="Chamberlain, Catherine" w:date="2020-11-12T14:58:00Z">
              <w:rPr>
                <w:rFonts w:ascii="Arial" w:hAnsi="Arial" w:cs="Arial"/>
                <w:sz w:val="20"/>
                <w:szCs w:val="20"/>
              </w:rPr>
            </w:rPrChange>
          </w:rPr>
          <w:delText>scheme</w:delText>
        </w:r>
      </w:del>
      <w:ins w:id="1106" w:author="Zakiya Holmes Leggett" w:date="2020-11-12T08:32:00Z">
        <w:r w:rsidR="00303F0F" w:rsidRPr="00C0771F">
          <w:rPr>
            <w:rFonts w:ascii="Arial" w:hAnsi="Arial" w:cs="Arial"/>
            <w:rPrChange w:id="1107" w:author="Chamberlain, Catherine" w:date="2020-11-12T14:58:00Z">
              <w:rPr>
                <w:rFonts w:ascii="Arial" w:hAnsi="Arial" w:cs="Arial"/>
                <w:sz w:val="20"/>
                <w:szCs w:val="20"/>
              </w:rPr>
            </w:rPrChange>
          </w:rPr>
          <w:t>program</w:t>
        </w:r>
      </w:ins>
      <w:r w:rsidR="00791910" w:rsidRPr="00C0771F">
        <w:rPr>
          <w:rFonts w:ascii="Arial" w:hAnsi="Arial" w:cs="Arial"/>
          <w:rPrChange w:id="1108" w:author="Chamberlain, Catherine" w:date="2020-11-12T14:58:00Z">
            <w:rPr>
              <w:rFonts w:ascii="Arial" w:hAnsi="Arial" w:cs="Arial"/>
              <w:sz w:val="20"/>
              <w:szCs w:val="20"/>
            </w:rPr>
          </w:rPrChange>
        </w:rPr>
        <w:t>.</w:t>
      </w:r>
    </w:p>
    <w:p w14:paraId="0E407BE3" w14:textId="77777777" w:rsidR="00EC5212" w:rsidRDefault="00EC5212" w:rsidP="00791910">
      <w:pPr>
        <w:pStyle w:val="NormalWeb"/>
        <w:spacing w:before="0" w:beforeAutospacing="0" w:after="0" w:afterAutospacing="0"/>
        <w:ind w:firstLine="300"/>
        <w:jc w:val="both"/>
        <w:textAlignment w:val="baseline"/>
        <w:rPr>
          <w:ins w:id="1109" w:author="Chamberlain, Catherine" w:date="2020-11-12T15:00:00Z"/>
          <w:rFonts w:ascii="Arial" w:hAnsi="Arial" w:cs="Arial"/>
          <w:b/>
          <w:bCs/>
          <w:i/>
          <w:iCs/>
          <w:sz w:val="22"/>
          <w:szCs w:val="22"/>
        </w:rPr>
      </w:pPr>
    </w:p>
    <w:p w14:paraId="716404E0" w14:textId="2EC6FDD5" w:rsidR="00791910" w:rsidRPr="00C0771F" w:rsidRDefault="00377538" w:rsidP="00791910">
      <w:pPr>
        <w:pStyle w:val="NormalWeb"/>
        <w:spacing w:before="0" w:beforeAutospacing="0" w:after="0" w:afterAutospacing="0"/>
        <w:ind w:firstLine="300"/>
        <w:jc w:val="both"/>
        <w:textAlignment w:val="baseline"/>
        <w:rPr>
          <w:rFonts w:ascii="Arial" w:hAnsi="Arial" w:cs="Arial"/>
          <w:sz w:val="22"/>
          <w:szCs w:val="22"/>
          <w:rPrChange w:id="1110" w:author="Chamberlain, Catherine" w:date="2020-11-12T14:58:00Z">
            <w:rPr>
              <w:rFonts w:ascii="Arial" w:hAnsi="Arial" w:cs="Arial"/>
              <w:sz w:val="20"/>
              <w:szCs w:val="20"/>
            </w:rPr>
          </w:rPrChange>
        </w:rPr>
      </w:pPr>
      <w:r w:rsidRPr="00C0771F">
        <w:rPr>
          <w:rFonts w:ascii="Arial" w:hAnsi="Arial" w:cs="Arial"/>
          <w:b/>
          <w:bCs/>
          <w:i/>
          <w:iCs/>
          <w:sz w:val="22"/>
          <w:szCs w:val="22"/>
          <w:rPrChange w:id="1111" w:author="Chamberlain, Catherine" w:date="2020-11-12T14:58:00Z">
            <w:rPr>
              <w:rFonts w:ascii="Arial" w:hAnsi="Arial" w:cs="Arial"/>
              <w:b/>
              <w:bCs/>
              <w:i/>
              <w:iCs/>
              <w:sz w:val="20"/>
              <w:szCs w:val="20"/>
            </w:rPr>
          </w:rPrChange>
        </w:rPr>
        <w:t xml:space="preserve">Community-level Outreach: </w:t>
      </w:r>
      <w:del w:id="1112" w:author="Zakiya Holmes Leggett" w:date="2020-11-12T08:32:00Z">
        <w:r w:rsidR="00791910" w:rsidRPr="00C0771F" w:rsidDel="00303F0F">
          <w:rPr>
            <w:rFonts w:ascii="Arial" w:hAnsi="Arial" w:cs="Arial"/>
            <w:sz w:val="22"/>
            <w:szCs w:val="22"/>
            <w:rPrChange w:id="1113" w:author="Chamberlain, Catherine" w:date="2020-11-12T14:58:00Z">
              <w:rPr>
                <w:rFonts w:ascii="Arial" w:hAnsi="Arial" w:cs="Arial"/>
                <w:sz w:val="20"/>
                <w:szCs w:val="20"/>
              </w:rPr>
            </w:rPrChange>
          </w:rPr>
          <w:delText>On top of</w:delText>
        </w:r>
      </w:del>
      <w:ins w:id="1114" w:author="Zakiya Holmes Leggett" w:date="2020-11-12T08:32:00Z">
        <w:r w:rsidR="00303F0F" w:rsidRPr="00C0771F">
          <w:rPr>
            <w:rFonts w:ascii="Arial" w:hAnsi="Arial" w:cs="Arial"/>
            <w:sz w:val="22"/>
            <w:szCs w:val="22"/>
            <w:rPrChange w:id="1115" w:author="Chamberlain, Catherine" w:date="2020-11-12T14:58:00Z">
              <w:rPr>
                <w:rFonts w:ascii="Arial" w:hAnsi="Arial" w:cs="Arial"/>
                <w:sz w:val="20"/>
                <w:szCs w:val="20"/>
              </w:rPr>
            </w:rPrChange>
          </w:rPr>
          <w:t>In addition to</w:t>
        </w:r>
      </w:ins>
      <w:r w:rsidR="00791910" w:rsidRPr="00C0771F">
        <w:rPr>
          <w:rFonts w:ascii="Arial" w:hAnsi="Arial" w:cs="Arial"/>
          <w:sz w:val="22"/>
          <w:szCs w:val="22"/>
          <w:rPrChange w:id="1116" w:author="Chamberlain, Catherine" w:date="2020-11-12T14:58:00Z">
            <w:rPr>
              <w:rFonts w:ascii="Arial" w:hAnsi="Arial" w:cs="Arial"/>
              <w:sz w:val="20"/>
              <w:szCs w:val="20"/>
            </w:rPr>
          </w:rPrChange>
        </w:rPr>
        <w:t xml:space="preserve"> my work with increasing diversity and inclusion at all levels, I intend to attend webinars and workshops offered by North Carolina State University designed for postdocs to hone project development and grant writing skills. I will also assist with grant writing to develop a collaborative project with the American Forest Foundation, which </w:t>
      </w:r>
      <w:del w:id="1117" w:author="Chamberlain, Catherine" w:date="2020-11-12T15:03:00Z">
        <w:r w:rsidR="00791910" w:rsidRPr="00C0771F" w:rsidDel="002F253E">
          <w:rPr>
            <w:rFonts w:ascii="Arial" w:hAnsi="Arial" w:cs="Arial"/>
            <w:sz w:val="22"/>
            <w:szCs w:val="22"/>
            <w:rPrChange w:id="1118" w:author="Chamberlain, Catherine" w:date="2020-11-12T14:58:00Z">
              <w:rPr>
                <w:rFonts w:ascii="Arial" w:hAnsi="Arial" w:cs="Arial"/>
                <w:sz w:val="20"/>
                <w:szCs w:val="20"/>
              </w:rPr>
            </w:rPrChange>
          </w:rPr>
          <w:delText xml:space="preserve">we </w:delText>
        </w:r>
      </w:del>
      <w:ins w:id="1119" w:author="Chamberlain, Catherine" w:date="2020-11-12T15:03:00Z">
        <w:r w:rsidR="002F253E">
          <w:rPr>
            <w:rFonts w:ascii="Arial" w:hAnsi="Arial" w:cs="Arial"/>
            <w:sz w:val="22"/>
            <w:szCs w:val="22"/>
          </w:rPr>
          <w:t>I</w:t>
        </w:r>
        <w:r w:rsidR="002F253E" w:rsidRPr="00C0771F">
          <w:rPr>
            <w:rFonts w:ascii="Arial" w:hAnsi="Arial" w:cs="Arial"/>
            <w:sz w:val="22"/>
            <w:szCs w:val="22"/>
            <w:rPrChange w:id="1120" w:author="Chamberlain, Catherine" w:date="2020-11-12T14:58:00Z">
              <w:rPr>
                <w:rFonts w:ascii="Arial" w:hAnsi="Arial" w:cs="Arial"/>
                <w:sz w:val="20"/>
                <w:szCs w:val="20"/>
              </w:rPr>
            </w:rPrChange>
          </w:rPr>
          <w:t xml:space="preserve"> </w:t>
        </w:r>
      </w:ins>
      <w:r w:rsidR="00791910" w:rsidRPr="00C0771F">
        <w:rPr>
          <w:rFonts w:ascii="Arial" w:hAnsi="Arial" w:cs="Arial"/>
          <w:sz w:val="22"/>
          <w:szCs w:val="22"/>
          <w:rPrChange w:id="1121" w:author="Chamberlain, Catherine" w:date="2020-11-12T14:58:00Z">
            <w:rPr>
              <w:rFonts w:ascii="Arial" w:hAnsi="Arial" w:cs="Arial"/>
              <w:sz w:val="20"/>
              <w:szCs w:val="20"/>
            </w:rPr>
          </w:rPrChange>
        </w:rPr>
        <w:t>are currently in discussion to assist with a project to evaluate forest carbon sequestration</w:t>
      </w:r>
      <w:ins w:id="1122" w:author="Zakiya Holmes Leggett" w:date="2020-11-12T08:34:00Z">
        <w:r w:rsidR="00303F0F" w:rsidRPr="00C0771F">
          <w:rPr>
            <w:rFonts w:ascii="Arial" w:hAnsi="Arial" w:cs="Arial"/>
            <w:sz w:val="22"/>
            <w:szCs w:val="22"/>
            <w:rPrChange w:id="1123" w:author="Chamberlain, Catherine" w:date="2020-11-12T14:58:00Z">
              <w:rPr>
                <w:rFonts w:ascii="Arial" w:hAnsi="Arial" w:cs="Arial"/>
                <w:sz w:val="20"/>
                <w:szCs w:val="20"/>
              </w:rPr>
            </w:rPrChange>
          </w:rPr>
          <w:t xml:space="preserve"> in their American Tree Farm System</w:t>
        </w:r>
      </w:ins>
      <w:r w:rsidR="00791910" w:rsidRPr="00C0771F">
        <w:rPr>
          <w:rFonts w:ascii="Arial" w:hAnsi="Arial" w:cs="Arial"/>
          <w:sz w:val="22"/>
          <w:szCs w:val="22"/>
          <w:rPrChange w:id="1124" w:author="Chamberlain, Catherine" w:date="2020-11-12T14:58:00Z">
            <w:rPr>
              <w:rFonts w:ascii="Arial" w:hAnsi="Arial" w:cs="Arial"/>
              <w:sz w:val="20"/>
              <w:szCs w:val="20"/>
            </w:rPr>
          </w:rPrChange>
        </w:rPr>
        <w:t>. I will also help Dr Leggett develop research and education grants including expanding the National Needs Fellowship Program to include more students and develop</w:t>
      </w:r>
      <w:ins w:id="1125" w:author="Zakiya Holmes Leggett" w:date="2020-11-12T08:35:00Z">
        <w:r w:rsidR="00303F0F" w:rsidRPr="00C0771F">
          <w:rPr>
            <w:rFonts w:ascii="Arial" w:hAnsi="Arial" w:cs="Arial"/>
            <w:sz w:val="22"/>
            <w:szCs w:val="22"/>
            <w:rPrChange w:id="1126" w:author="Chamberlain, Catherine" w:date="2020-11-12T14:58:00Z">
              <w:rPr>
                <w:rFonts w:ascii="Arial" w:hAnsi="Arial" w:cs="Arial"/>
                <w:sz w:val="20"/>
                <w:szCs w:val="20"/>
              </w:rPr>
            </w:rPrChange>
          </w:rPr>
          <w:t>ing</w:t>
        </w:r>
      </w:ins>
      <w:r w:rsidR="00791910" w:rsidRPr="00C0771F">
        <w:rPr>
          <w:rFonts w:ascii="Arial" w:hAnsi="Arial" w:cs="Arial"/>
          <w:sz w:val="22"/>
          <w:szCs w:val="22"/>
          <w:rPrChange w:id="1127" w:author="Chamberlain, Catherine" w:date="2020-11-12T14:58:00Z">
            <w:rPr>
              <w:rFonts w:ascii="Arial" w:hAnsi="Arial" w:cs="Arial"/>
              <w:sz w:val="20"/>
              <w:szCs w:val="20"/>
            </w:rPr>
          </w:rPrChange>
        </w:rPr>
        <w:t xml:space="preserve"> a funding source for a dual degree program </w:t>
      </w:r>
      <w:del w:id="1128" w:author="Zakiya Holmes Leggett" w:date="2020-11-12T08:34:00Z">
        <w:r w:rsidR="00791910" w:rsidRPr="00C0771F" w:rsidDel="00303F0F">
          <w:rPr>
            <w:rFonts w:ascii="Arial" w:hAnsi="Arial" w:cs="Arial"/>
            <w:sz w:val="22"/>
            <w:szCs w:val="22"/>
            <w:rPrChange w:id="1129" w:author="Chamberlain, Catherine" w:date="2020-11-12T14:58:00Z">
              <w:rPr>
                <w:rFonts w:ascii="Arial" w:hAnsi="Arial" w:cs="Arial"/>
                <w:sz w:val="20"/>
                <w:szCs w:val="20"/>
              </w:rPr>
            </w:rPrChange>
          </w:rPr>
          <w:delText>Dr Leggett</w:delText>
        </w:r>
      </w:del>
      <w:ins w:id="1130" w:author="Zakiya Holmes Leggett" w:date="2020-11-12T08:34:00Z">
        <w:r w:rsidR="00303F0F" w:rsidRPr="00C0771F">
          <w:rPr>
            <w:rFonts w:ascii="Arial" w:hAnsi="Arial" w:cs="Arial"/>
            <w:sz w:val="22"/>
            <w:szCs w:val="22"/>
            <w:rPrChange w:id="1131" w:author="Chamberlain, Catherine" w:date="2020-11-12T14:58:00Z">
              <w:rPr>
                <w:rFonts w:ascii="Arial" w:hAnsi="Arial" w:cs="Arial"/>
                <w:sz w:val="20"/>
                <w:szCs w:val="20"/>
              </w:rPr>
            </w:rPrChange>
          </w:rPr>
          <w:t>she</w:t>
        </w:r>
      </w:ins>
      <w:r w:rsidR="00791910" w:rsidRPr="00C0771F">
        <w:rPr>
          <w:rFonts w:ascii="Arial" w:hAnsi="Arial" w:cs="Arial"/>
          <w:sz w:val="22"/>
          <w:szCs w:val="22"/>
          <w:rPrChange w:id="1132" w:author="Chamberlain, Catherine" w:date="2020-11-12T14:58:00Z">
            <w:rPr>
              <w:rFonts w:ascii="Arial" w:hAnsi="Arial" w:cs="Arial"/>
              <w:sz w:val="20"/>
              <w:szCs w:val="20"/>
            </w:rPr>
          </w:rPrChange>
        </w:rPr>
        <w:t xml:space="preserve"> has developed with Tuskegee</w:t>
      </w:r>
      <w:ins w:id="1133" w:author="Zakiya Holmes Leggett" w:date="2020-11-12T08:35:00Z">
        <w:r w:rsidR="00303F0F" w:rsidRPr="00C0771F">
          <w:rPr>
            <w:rFonts w:ascii="Arial" w:hAnsi="Arial" w:cs="Arial"/>
            <w:sz w:val="22"/>
            <w:szCs w:val="22"/>
            <w:rPrChange w:id="1134" w:author="Chamberlain, Catherine" w:date="2020-11-12T14:58:00Z">
              <w:rPr>
                <w:rFonts w:ascii="Arial" w:hAnsi="Arial" w:cs="Arial"/>
                <w:sz w:val="20"/>
                <w:szCs w:val="20"/>
              </w:rPr>
            </w:rPrChange>
          </w:rPr>
          <w:t xml:space="preserve"> University</w:t>
        </w:r>
      </w:ins>
      <w:r w:rsidR="00791910" w:rsidRPr="00C0771F">
        <w:rPr>
          <w:rFonts w:ascii="Arial" w:hAnsi="Arial" w:cs="Arial"/>
          <w:sz w:val="22"/>
          <w:szCs w:val="22"/>
          <w:rPrChange w:id="1135" w:author="Chamberlain, Catherine" w:date="2020-11-12T14:58:00Z">
            <w:rPr>
              <w:rFonts w:ascii="Arial" w:hAnsi="Arial" w:cs="Arial"/>
              <w:sz w:val="20"/>
              <w:szCs w:val="20"/>
            </w:rPr>
          </w:rPrChange>
        </w:rPr>
        <w:t xml:space="preserve"> and North Carolina State University. Finally, I will work alongside Dr Leggett</w:t>
      </w:r>
      <w:ins w:id="1136" w:author="Zakiya Holmes Leggett" w:date="2020-11-12T08:36:00Z">
        <w:r w:rsidR="00303F0F" w:rsidRPr="00C0771F">
          <w:rPr>
            <w:rFonts w:ascii="Arial" w:hAnsi="Arial" w:cs="Arial"/>
            <w:sz w:val="22"/>
            <w:szCs w:val="22"/>
            <w:rPrChange w:id="1137" w:author="Chamberlain, Catherine" w:date="2020-11-12T14:58:00Z">
              <w:rPr>
                <w:rFonts w:ascii="Arial" w:hAnsi="Arial" w:cs="Arial"/>
                <w:sz w:val="20"/>
                <w:szCs w:val="20"/>
              </w:rPr>
            </w:rPrChange>
          </w:rPr>
          <w:t>, Dr. Asia Dowtin</w:t>
        </w:r>
      </w:ins>
      <w:del w:id="1138" w:author="Zakiya Holmes Leggett" w:date="2020-11-12T08:36:00Z">
        <w:r w:rsidR="00791910" w:rsidRPr="00C0771F" w:rsidDel="00303F0F">
          <w:rPr>
            <w:rFonts w:ascii="Arial" w:hAnsi="Arial" w:cs="Arial"/>
            <w:sz w:val="22"/>
            <w:szCs w:val="22"/>
            <w:rPrChange w:id="1139" w:author="Chamberlain, Catherine" w:date="2020-11-12T14:58:00Z">
              <w:rPr>
                <w:rFonts w:ascii="Arial" w:hAnsi="Arial" w:cs="Arial"/>
                <w:sz w:val="20"/>
                <w:szCs w:val="20"/>
              </w:rPr>
            </w:rPrChange>
          </w:rPr>
          <w:delText xml:space="preserve"> and</w:delText>
        </w:r>
      </w:del>
      <w:r w:rsidR="00791910" w:rsidRPr="00C0771F">
        <w:rPr>
          <w:rFonts w:ascii="Arial" w:hAnsi="Arial" w:cs="Arial"/>
          <w:sz w:val="22"/>
          <w:szCs w:val="22"/>
          <w:rPrChange w:id="1140" w:author="Chamberlain, Catherine" w:date="2020-11-12T14:58:00Z">
            <w:rPr>
              <w:rFonts w:ascii="Arial" w:hAnsi="Arial" w:cs="Arial"/>
              <w:sz w:val="20"/>
              <w:szCs w:val="20"/>
            </w:rPr>
          </w:rPrChange>
        </w:rPr>
        <w:t xml:space="preserve"> Dr Caren Cooper in the development and implementation of a</w:t>
      </w:r>
      <w:ins w:id="1141" w:author="Zakiya Holmes Leggett" w:date="2020-11-12T08:36:00Z">
        <w:r w:rsidR="00303F0F" w:rsidRPr="00C0771F">
          <w:rPr>
            <w:rFonts w:ascii="Arial" w:hAnsi="Arial" w:cs="Arial"/>
            <w:sz w:val="22"/>
            <w:szCs w:val="22"/>
            <w:rPrChange w:id="1142" w:author="Chamberlain, Catherine" w:date="2020-11-12T14:58:00Z">
              <w:rPr>
                <w:rFonts w:ascii="Arial" w:hAnsi="Arial" w:cs="Arial"/>
                <w:sz w:val="20"/>
                <w:szCs w:val="20"/>
              </w:rPr>
            </w:rPrChange>
          </w:rPr>
          <w:t xml:space="preserve"> large scale</w:t>
        </w:r>
      </w:ins>
      <w:r w:rsidR="00791910" w:rsidRPr="00C0771F">
        <w:rPr>
          <w:rFonts w:ascii="Arial" w:hAnsi="Arial" w:cs="Arial"/>
          <w:sz w:val="22"/>
          <w:szCs w:val="22"/>
          <w:rPrChange w:id="1143" w:author="Chamberlain, Catherine" w:date="2020-11-12T14:58:00Z">
            <w:rPr>
              <w:rFonts w:ascii="Arial" w:hAnsi="Arial" w:cs="Arial"/>
              <w:sz w:val="20"/>
              <w:szCs w:val="20"/>
            </w:rPr>
          </w:rPrChange>
        </w:rPr>
        <w:t xml:space="preserve"> citizen science project</w:t>
      </w:r>
      <w:ins w:id="1144" w:author="Zakiya Holmes Leggett" w:date="2020-11-12T08:38:00Z">
        <w:r w:rsidR="00303F0F" w:rsidRPr="00C0771F">
          <w:rPr>
            <w:rFonts w:ascii="Arial" w:hAnsi="Arial" w:cs="Arial"/>
            <w:sz w:val="22"/>
            <w:szCs w:val="22"/>
            <w:rPrChange w:id="1145" w:author="Chamberlain, Catherine" w:date="2020-11-12T14:58:00Z">
              <w:rPr>
                <w:rFonts w:ascii="Arial" w:hAnsi="Arial" w:cs="Arial"/>
                <w:sz w:val="20"/>
                <w:szCs w:val="20"/>
              </w:rPr>
            </w:rPrChange>
          </w:rPr>
          <w:t xml:space="preserve"> which will involve students and communit</w:t>
        </w:r>
      </w:ins>
      <w:ins w:id="1146" w:author="Zakiya Holmes Leggett" w:date="2020-11-12T08:39:00Z">
        <w:r w:rsidR="00303F0F" w:rsidRPr="00C0771F">
          <w:rPr>
            <w:rFonts w:ascii="Arial" w:hAnsi="Arial" w:cs="Arial"/>
            <w:sz w:val="22"/>
            <w:szCs w:val="22"/>
            <w:rPrChange w:id="1147" w:author="Chamberlain, Catherine" w:date="2020-11-12T14:58:00Z">
              <w:rPr>
                <w:rFonts w:ascii="Arial" w:hAnsi="Arial" w:cs="Arial"/>
                <w:sz w:val="20"/>
                <w:szCs w:val="20"/>
              </w:rPr>
            </w:rPrChange>
          </w:rPr>
          <w:t>ies across the nation</w:t>
        </w:r>
      </w:ins>
      <w:r w:rsidR="00791910" w:rsidRPr="00C0771F">
        <w:rPr>
          <w:rFonts w:ascii="Arial" w:hAnsi="Arial" w:cs="Arial"/>
          <w:sz w:val="22"/>
          <w:szCs w:val="22"/>
          <w:rPrChange w:id="1148" w:author="Chamberlain, Catherine" w:date="2020-11-12T14:58:00Z">
            <w:rPr>
              <w:rFonts w:ascii="Arial" w:hAnsi="Arial" w:cs="Arial"/>
              <w:sz w:val="20"/>
              <w:szCs w:val="20"/>
            </w:rPr>
          </w:rPrChange>
        </w:rPr>
        <w:t xml:space="preserve"> that focuses on </w:t>
      </w:r>
      <w:commentRangeStart w:id="1149"/>
      <w:r w:rsidR="00791910" w:rsidRPr="00C0771F">
        <w:rPr>
          <w:rFonts w:ascii="Arial" w:hAnsi="Arial" w:cs="Arial"/>
          <w:sz w:val="22"/>
          <w:szCs w:val="22"/>
          <w:rPrChange w:id="1150" w:author="Chamberlain, Catherine" w:date="2020-11-12T14:58:00Z">
            <w:rPr>
              <w:rFonts w:ascii="Arial" w:hAnsi="Arial" w:cs="Arial"/>
              <w:sz w:val="20"/>
              <w:szCs w:val="20"/>
            </w:rPr>
          </w:rPrChange>
        </w:rPr>
        <w:t>urban forestry</w:t>
      </w:r>
      <w:ins w:id="1151" w:author="Zakiya Holmes Leggett" w:date="2020-11-12T08:39:00Z">
        <w:r w:rsidR="00303F0F" w:rsidRPr="00C0771F">
          <w:rPr>
            <w:rFonts w:ascii="Arial" w:hAnsi="Arial" w:cs="Arial"/>
            <w:sz w:val="22"/>
            <w:szCs w:val="22"/>
            <w:rPrChange w:id="1152" w:author="Chamberlain, Catherine" w:date="2020-11-12T14:58:00Z">
              <w:rPr>
                <w:rFonts w:ascii="Arial" w:hAnsi="Arial" w:cs="Arial"/>
                <w:sz w:val="20"/>
                <w:szCs w:val="20"/>
              </w:rPr>
            </w:rPrChange>
          </w:rPr>
          <w:t>/tree cover</w:t>
        </w:r>
      </w:ins>
      <w:r w:rsidR="00791910" w:rsidRPr="00C0771F">
        <w:rPr>
          <w:rFonts w:ascii="Arial" w:hAnsi="Arial" w:cs="Arial"/>
          <w:sz w:val="22"/>
          <w:szCs w:val="22"/>
          <w:rPrChange w:id="1153" w:author="Chamberlain, Catherine" w:date="2020-11-12T14:58:00Z">
            <w:rPr>
              <w:rFonts w:ascii="Arial" w:hAnsi="Arial" w:cs="Arial"/>
              <w:sz w:val="20"/>
              <w:szCs w:val="20"/>
            </w:rPr>
          </w:rPrChange>
        </w:rPr>
        <w:t xml:space="preserve"> and BIPOC </w:t>
      </w:r>
      <w:del w:id="1154" w:author="Zakiya Holmes Leggett" w:date="2020-11-12T08:39:00Z">
        <w:r w:rsidR="00791910" w:rsidRPr="00C0771F" w:rsidDel="00303F0F">
          <w:rPr>
            <w:rFonts w:ascii="Arial" w:hAnsi="Arial" w:cs="Arial"/>
            <w:sz w:val="22"/>
            <w:szCs w:val="22"/>
            <w:rPrChange w:id="1155" w:author="Chamberlain, Catherine" w:date="2020-11-12T14:58:00Z">
              <w:rPr>
                <w:rFonts w:ascii="Arial" w:hAnsi="Arial" w:cs="Arial"/>
                <w:sz w:val="20"/>
                <w:szCs w:val="20"/>
              </w:rPr>
            </w:rPrChange>
          </w:rPr>
          <w:delText>communities.</w:delText>
        </w:r>
      </w:del>
      <w:del w:id="1156" w:author="Zakiya Holmes Leggett" w:date="2020-11-12T08:38:00Z">
        <w:r w:rsidR="00791910" w:rsidRPr="00C0771F" w:rsidDel="00303F0F">
          <w:rPr>
            <w:rFonts w:ascii="Arial" w:hAnsi="Arial" w:cs="Arial"/>
            <w:sz w:val="22"/>
            <w:szCs w:val="22"/>
            <w:rPrChange w:id="1157" w:author="Chamberlain, Catherine" w:date="2020-11-12T14:58:00Z">
              <w:rPr>
                <w:rFonts w:ascii="Arial" w:hAnsi="Arial" w:cs="Arial"/>
                <w:sz w:val="20"/>
                <w:szCs w:val="20"/>
              </w:rPr>
            </w:rPrChange>
          </w:rPr>
          <w:delText xml:space="preserve"> </w:delText>
        </w:r>
      </w:del>
      <w:ins w:id="1158" w:author="Zakiya Holmes Leggett" w:date="2020-11-12T08:39:00Z">
        <w:r w:rsidR="00303F0F" w:rsidRPr="00C0771F">
          <w:rPr>
            <w:rFonts w:ascii="Arial" w:hAnsi="Arial" w:cs="Arial"/>
            <w:sz w:val="22"/>
            <w:szCs w:val="22"/>
            <w:rPrChange w:id="1159" w:author="Chamberlain, Catherine" w:date="2020-11-12T14:58:00Z">
              <w:rPr>
                <w:rFonts w:ascii="Arial" w:hAnsi="Arial" w:cs="Arial"/>
                <w:sz w:val="20"/>
                <w:szCs w:val="20"/>
              </w:rPr>
            </w:rPrChange>
          </w:rPr>
          <w:t>communities. Research has shown that BIPOC students are dissuaded from d</w:t>
        </w:r>
      </w:ins>
      <w:ins w:id="1160" w:author="Zakiya Holmes Leggett" w:date="2020-11-12T08:40:00Z">
        <w:r w:rsidR="00303F0F" w:rsidRPr="00C0771F">
          <w:rPr>
            <w:rFonts w:ascii="Arial" w:hAnsi="Arial" w:cs="Arial"/>
            <w:sz w:val="22"/>
            <w:szCs w:val="22"/>
            <w:rPrChange w:id="1161" w:author="Chamberlain, Catherine" w:date="2020-11-12T14:58:00Z">
              <w:rPr>
                <w:rFonts w:ascii="Arial" w:hAnsi="Arial" w:cs="Arial"/>
                <w:sz w:val="20"/>
                <w:szCs w:val="20"/>
              </w:rPr>
            </w:rPrChange>
          </w:rPr>
          <w:t>isciplines that promote science as an isolating field rather than helping communities (</w:t>
        </w:r>
      </w:ins>
      <w:proofErr w:type="spellStart"/>
      <w:ins w:id="1162" w:author="Chamberlain, Catherine" w:date="2020-11-12T14:45:00Z">
        <w:r w:rsidR="004D1BA6" w:rsidRPr="00C0771F">
          <w:rPr>
            <w:rFonts w:ascii="Arial" w:hAnsi="Arial" w:cs="Arial"/>
            <w:sz w:val="22"/>
            <w:szCs w:val="22"/>
            <w:rPrChange w:id="1163" w:author="Chamberlain, Catherine" w:date="2020-11-12T14:58:00Z">
              <w:rPr>
                <w:rFonts w:ascii="Arial" w:hAnsi="Arial" w:cs="Arial"/>
                <w:sz w:val="20"/>
                <w:szCs w:val="20"/>
              </w:rPr>
            </w:rPrChange>
          </w:rPr>
          <w:t>Puritty</w:t>
        </w:r>
        <w:proofErr w:type="spellEnd"/>
        <w:r w:rsidR="004D1BA6" w:rsidRPr="00C0771F">
          <w:rPr>
            <w:rFonts w:ascii="Arial" w:hAnsi="Arial" w:cs="Arial"/>
            <w:sz w:val="22"/>
            <w:szCs w:val="22"/>
            <w:rPrChange w:id="1164" w:author="Chamberlain, Catherine" w:date="2020-11-12T14:58:00Z">
              <w:rPr>
                <w:rFonts w:ascii="Arial" w:hAnsi="Arial" w:cs="Arial"/>
                <w:sz w:val="20"/>
                <w:szCs w:val="20"/>
              </w:rPr>
            </w:rPrChange>
          </w:rPr>
          <w:t xml:space="preserve"> et al., 2017</w:t>
        </w:r>
      </w:ins>
      <w:ins w:id="1165" w:author="Zakiya Holmes Leggett" w:date="2020-11-12T08:40:00Z">
        <w:del w:id="1166" w:author="Chamberlain, Catherine" w:date="2020-11-12T14:45:00Z">
          <w:r w:rsidR="00303F0F" w:rsidRPr="00C0771F" w:rsidDel="004D1BA6">
            <w:rPr>
              <w:rFonts w:ascii="Arial" w:hAnsi="Arial" w:cs="Arial"/>
              <w:sz w:val="22"/>
              <w:szCs w:val="22"/>
              <w:rPrChange w:id="1167" w:author="Chamberlain, Catherine" w:date="2020-11-12T14:58:00Z">
                <w:rPr>
                  <w:rFonts w:ascii="Arial" w:hAnsi="Arial" w:cs="Arial"/>
                  <w:sz w:val="20"/>
                  <w:szCs w:val="20"/>
                </w:rPr>
              </w:rPrChange>
            </w:rPr>
            <w:delText>___</w:delText>
          </w:r>
        </w:del>
        <w:r w:rsidR="00303F0F" w:rsidRPr="00C0771F">
          <w:rPr>
            <w:rFonts w:ascii="Arial" w:hAnsi="Arial" w:cs="Arial"/>
            <w:sz w:val="22"/>
            <w:szCs w:val="22"/>
            <w:rPrChange w:id="1168" w:author="Chamberlain, Catherine" w:date="2020-11-12T14:58:00Z">
              <w:rPr>
                <w:rFonts w:ascii="Arial" w:hAnsi="Arial" w:cs="Arial"/>
                <w:sz w:val="20"/>
                <w:szCs w:val="20"/>
              </w:rPr>
            </w:rPrChange>
          </w:rPr>
          <w:t>). Therefore this citizen science project</w:t>
        </w:r>
        <w:r w:rsidR="00612D18" w:rsidRPr="00C0771F">
          <w:rPr>
            <w:rFonts w:ascii="Arial" w:hAnsi="Arial" w:cs="Arial"/>
            <w:sz w:val="22"/>
            <w:szCs w:val="22"/>
            <w:rPrChange w:id="1169" w:author="Chamberlain, Catherine" w:date="2020-11-12T14:58:00Z">
              <w:rPr>
                <w:rFonts w:ascii="Arial" w:hAnsi="Arial" w:cs="Arial"/>
                <w:sz w:val="20"/>
                <w:szCs w:val="20"/>
              </w:rPr>
            </w:rPrChange>
          </w:rPr>
          <w:t xml:space="preserve"> will provide</w:t>
        </w:r>
      </w:ins>
      <w:ins w:id="1170" w:author="Zakiya Holmes Leggett" w:date="2020-11-12T08:41:00Z">
        <w:r w:rsidR="00612D18" w:rsidRPr="00C0771F">
          <w:rPr>
            <w:rFonts w:ascii="Arial" w:hAnsi="Arial" w:cs="Arial"/>
            <w:sz w:val="22"/>
            <w:szCs w:val="22"/>
            <w:rPrChange w:id="1171" w:author="Chamberlain, Catherine" w:date="2020-11-12T14:58:00Z">
              <w:rPr>
                <w:rFonts w:ascii="Arial" w:hAnsi="Arial" w:cs="Arial"/>
                <w:sz w:val="20"/>
                <w:szCs w:val="20"/>
              </w:rPr>
            </w:rPrChange>
          </w:rPr>
          <w:t xml:space="preserve"> an opportunity for these students and the participating public to nurture their interest in science while </w:t>
        </w:r>
      </w:ins>
      <w:ins w:id="1172" w:author="Zakiya Holmes Leggett" w:date="2020-11-12T08:42:00Z">
        <w:r w:rsidR="00612D18" w:rsidRPr="00C0771F">
          <w:rPr>
            <w:rFonts w:ascii="Arial" w:hAnsi="Arial" w:cs="Arial"/>
            <w:sz w:val="22"/>
            <w:szCs w:val="22"/>
            <w:rPrChange w:id="1173" w:author="Chamberlain, Catherine" w:date="2020-11-12T14:58:00Z">
              <w:rPr>
                <w:rFonts w:ascii="Arial" w:hAnsi="Arial" w:cs="Arial"/>
                <w:sz w:val="20"/>
                <w:szCs w:val="20"/>
              </w:rPr>
            </w:rPrChange>
          </w:rPr>
          <w:t>bringing awareness to their communities.</w:t>
        </w:r>
        <w:commentRangeEnd w:id="1149"/>
        <w:r w:rsidR="00612D18" w:rsidRPr="00C0771F">
          <w:rPr>
            <w:rStyle w:val="CommentReference"/>
            <w:rFonts w:ascii="Arial" w:eastAsiaTheme="minorEastAsia" w:hAnsi="Arial" w:cs="Arial"/>
            <w:noProof/>
            <w:sz w:val="22"/>
            <w:szCs w:val="22"/>
            <w:rPrChange w:id="1174" w:author="Chamberlain, Catherine" w:date="2020-11-12T14:58:00Z">
              <w:rPr>
                <w:rStyle w:val="CommentReference"/>
                <w:rFonts w:eastAsiaTheme="minorEastAsia"/>
                <w:noProof/>
              </w:rPr>
            </w:rPrChange>
          </w:rPr>
          <w:commentReference w:id="1149"/>
        </w:r>
      </w:ins>
    </w:p>
    <w:p w14:paraId="251C07E7" w14:textId="77777777" w:rsidR="00791910" w:rsidRPr="00C0771F" w:rsidRDefault="00791910">
      <w:pPr>
        <w:rPr>
          <w:rFonts w:ascii="Arial" w:hAnsi="Arial" w:cs="Arial"/>
          <w:rPrChange w:id="1175" w:author="Chamberlain, Catherine" w:date="2020-11-12T14:58:00Z">
            <w:rPr>
              <w:rFonts w:ascii="Arial" w:hAnsi="Arial" w:cs="Arial"/>
              <w:sz w:val="20"/>
              <w:szCs w:val="20"/>
            </w:rPr>
          </w:rPrChange>
        </w:rPr>
      </w:pPr>
    </w:p>
    <w:p w14:paraId="3F67EC94" w14:textId="77777777" w:rsidR="00184B5A" w:rsidRPr="00C0771F" w:rsidRDefault="00C10683">
      <w:pPr>
        <w:pStyle w:val="bibheading"/>
        <w:widowControl/>
        <w:spacing w:before="180"/>
        <w:rPr>
          <w:rFonts w:ascii="Arial" w:hAnsi="Arial" w:cs="Arial"/>
          <w:sz w:val="22"/>
          <w:szCs w:val="22"/>
          <w:rPrChange w:id="1176" w:author="Chamberlain, Catherine" w:date="2020-11-12T14:58:00Z">
            <w:rPr>
              <w:rFonts w:ascii="Arial" w:hAnsi="Arial" w:cs="Arial"/>
              <w:sz w:val="24"/>
              <w:szCs w:val="24"/>
            </w:rPr>
          </w:rPrChange>
        </w:rPr>
      </w:pPr>
      <w:r w:rsidRPr="00C0771F">
        <w:rPr>
          <w:rFonts w:ascii="Arial" w:hAnsi="Arial" w:cs="Arial"/>
          <w:sz w:val="22"/>
          <w:szCs w:val="22"/>
          <w:rPrChange w:id="1177" w:author="Chamberlain, Catherine" w:date="2020-11-12T14:58:00Z">
            <w:rPr>
              <w:rFonts w:ascii="Arial" w:hAnsi="Arial" w:cs="Arial"/>
              <w:sz w:val="24"/>
              <w:szCs w:val="24"/>
            </w:rPr>
          </w:rPrChange>
        </w:rPr>
        <w:t>References</w:t>
      </w:r>
    </w:p>
    <w:p w14:paraId="10EBC46F" w14:textId="77777777" w:rsidR="00184B5A" w:rsidRPr="00C0771F" w:rsidRDefault="00C10683" w:rsidP="00913202">
      <w:pPr>
        <w:pStyle w:val="bibitem"/>
        <w:widowControl/>
        <w:spacing w:before="60"/>
        <w:ind w:left="720" w:hanging="720"/>
        <w:rPr>
          <w:rFonts w:ascii="Arial" w:hAnsi="Arial" w:cs="Arial"/>
          <w:sz w:val="22"/>
          <w:szCs w:val="22"/>
          <w:rPrChange w:id="1178" w:author="Chamberlain, Catherine" w:date="2020-11-12T14:58:00Z">
            <w:rPr>
              <w:rFonts w:ascii="Arial" w:hAnsi="Arial" w:cs="Arial"/>
            </w:rPr>
          </w:rPrChange>
        </w:rPr>
      </w:pPr>
      <w:r w:rsidRPr="00C0771F">
        <w:rPr>
          <w:rFonts w:ascii="Arial" w:hAnsi="Arial" w:cs="Arial"/>
          <w:sz w:val="22"/>
          <w:szCs w:val="22"/>
          <w:rPrChange w:id="1179" w:author="Chamberlain, Catherine" w:date="2020-11-12T14:58:00Z">
            <w:rPr>
              <w:rFonts w:ascii="Arial" w:hAnsi="Arial" w:cs="Arial"/>
            </w:rPr>
          </w:rPrChange>
        </w:rPr>
        <w:t xml:space="preserve">Allen, C.D., Macalady, A.K., Chenchouni, H., Bachelet, D., McDowell, N., Vennetier, M., Kitzberger, T., Rigling, A., Breshears, D.D., Hogg, E.T., Gonzalez, P., Fensham, R., Zhang, Z., Castro, J., Demidova, N., Lim, J.H., Allard, G., Running, S.W., Semerci, A. &amp; Cobb, N. (2010) A global overview of drought and heat-induced tree mortality reveals emerging climate change risks for forests. </w:t>
      </w:r>
      <w:r w:rsidRPr="00C0771F">
        <w:rPr>
          <w:rFonts w:ascii="Arial" w:hAnsi="Arial" w:cs="Arial"/>
          <w:i/>
          <w:iCs/>
          <w:sz w:val="22"/>
          <w:szCs w:val="22"/>
          <w:rPrChange w:id="1180" w:author="Chamberlain, Catherine" w:date="2020-11-12T14:58:00Z">
            <w:rPr>
              <w:rFonts w:ascii="Arial" w:hAnsi="Arial" w:cs="Arial"/>
              <w:i/>
              <w:iCs/>
            </w:rPr>
          </w:rPrChange>
        </w:rPr>
        <w:t>Forest Ecology and Management</w:t>
      </w:r>
      <w:r w:rsidRPr="00C0771F">
        <w:rPr>
          <w:rFonts w:ascii="Arial" w:hAnsi="Arial" w:cs="Arial"/>
          <w:sz w:val="22"/>
          <w:szCs w:val="22"/>
          <w:rPrChange w:id="1181" w:author="Chamberlain, Catherine" w:date="2020-11-12T14:58:00Z">
            <w:rPr>
              <w:rFonts w:ascii="Arial" w:hAnsi="Arial" w:cs="Arial"/>
            </w:rPr>
          </w:rPrChange>
        </w:rPr>
        <w:t xml:space="preserve"> </w:t>
      </w:r>
      <w:r w:rsidRPr="00C0771F">
        <w:rPr>
          <w:rFonts w:ascii="Arial" w:hAnsi="Arial" w:cs="Arial"/>
          <w:b/>
          <w:bCs/>
          <w:sz w:val="22"/>
          <w:szCs w:val="22"/>
          <w:rPrChange w:id="1182" w:author="Chamberlain, Catherine" w:date="2020-11-12T14:58:00Z">
            <w:rPr>
              <w:rFonts w:ascii="Arial" w:hAnsi="Arial" w:cs="Arial"/>
              <w:b/>
              <w:bCs/>
            </w:rPr>
          </w:rPrChange>
        </w:rPr>
        <w:t>259</w:t>
      </w:r>
      <w:r w:rsidRPr="00C0771F">
        <w:rPr>
          <w:rFonts w:ascii="Arial" w:hAnsi="Arial" w:cs="Arial"/>
          <w:sz w:val="22"/>
          <w:szCs w:val="22"/>
          <w:rPrChange w:id="1183" w:author="Chamberlain, Catherine" w:date="2020-11-12T14:58:00Z">
            <w:rPr>
              <w:rFonts w:ascii="Arial" w:hAnsi="Arial" w:cs="Arial"/>
            </w:rPr>
          </w:rPrChange>
        </w:rPr>
        <w:t>, 660 – 684, adaptation of Forests and Forest Management to Changing Climate.</w:t>
      </w:r>
    </w:p>
    <w:p w14:paraId="3FDB818F" w14:textId="77777777" w:rsidR="00184B5A" w:rsidRPr="00C0771F" w:rsidRDefault="00C10683" w:rsidP="00913202">
      <w:pPr>
        <w:pStyle w:val="bibitem"/>
        <w:widowControl/>
        <w:ind w:left="720" w:hanging="720"/>
        <w:rPr>
          <w:rFonts w:ascii="Arial" w:hAnsi="Arial" w:cs="Arial"/>
          <w:sz w:val="22"/>
          <w:szCs w:val="22"/>
          <w:rPrChange w:id="1184" w:author="Chamberlain, Catherine" w:date="2020-11-12T14:58:00Z">
            <w:rPr>
              <w:rFonts w:ascii="Arial" w:hAnsi="Arial" w:cs="Arial"/>
            </w:rPr>
          </w:rPrChange>
        </w:rPr>
      </w:pPr>
      <w:r w:rsidRPr="00C0771F">
        <w:rPr>
          <w:rFonts w:ascii="Arial" w:hAnsi="Arial" w:cs="Arial"/>
          <w:sz w:val="22"/>
          <w:szCs w:val="22"/>
          <w:rPrChange w:id="1185" w:author="Chamberlain, Catherine" w:date="2020-11-12T14:58:00Z">
            <w:rPr>
              <w:rFonts w:ascii="Arial" w:hAnsi="Arial" w:cs="Arial"/>
            </w:rPr>
          </w:rPrChange>
        </w:rPr>
        <w:t xml:space="preserve">Anderegg, W.R.L., Trugman, A.T., Badgley, G., Konings, A.G. &amp; Shaw, J. (2020) Divergent forest sensitivity to repeated extreme droughts. </w:t>
      </w:r>
      <w:r w:rsidRPr="00C0771F">
        <w:rPr>
          <w:rFonts w:ascii="Arial" w:hAnsi="Arial" w:cs="Arial"/>
          <w:i/>
          <w:iCs/>
          <w:sz w:val="22"/>
          <w:szCs w:val="22"/>
          <w:rPrChange w:id="1186" w:author="Chamberlain, Catherine" w:date="2020-11-12T14:58:00Z">
            <w:rPr>
              <w:rFonts w:ascii="Arial" w:hAnsi="Arial" w:cs="Arial"/>
              <w:i/>
              <w:iCs/>
            </w:rPr>
          </w:rPrChange>
        </w:rPr>
        <w:t>Nature Climate Change</w:t>
      </w:r>
      <w:r w:rsidRPr="00C0771F">
        <w:rPr>
          <w:rFonts w:ascii="Arial" w:hAnsi="Arial" w:cs="Arial"/>
          <w:sz w:val="22"/>
          <w:szCs w:val="22"/>
          <w:rPrChange w:id="1187" w:author="Chamberlain, Catherine" w:date="2020-11-12T14:58:00Z">
            <w:rPr>
              <w:rFonts w:ascii="Arial" w:hAnsi="Arial" w:cs="Arial"/>
            </w:rPr>
          </w:rPrChange>
        </w:rPr>
        <w:t xml:space="preserve"> .</w:t>
      </w:r>
    </w:p>
    <w:p w14:paraId="63061D5E" w14:textId="1A206FC5" w:rsidR="00184B5A" w:rsidRPr="00C0771F" w:rsidRDefault="00C10683" w:rsidP="00913202">
      <w:pPr>
        <w:pStyle w:val="bibitem"/>
        <w:widowControl/>
        <w:ind w:left="720" w:hanging="720"/>
        <w:rPr>
          <w:rFonts w:ascii="Arial" w:hAnsi="Arial" w:cs="Arial"/>
          <w:sz w:val="22"/>
          <w:szCs w:val="22"/>
          <w:rPrChange w:id="1188" w:author="Chamberlain, Catherine" w:date="2020-11-12T14:58:00Z">
            <w:rPr>
              <w:rFonts w:ascii="Arial" w:hAnsi="Arial" w:cs="Arial"/>
            </w:rPr>
          </w:rPrChange>
        </w:rPr>
      </w:pPr>
      <w:r w:rsidRPr="00C0771F">
        <w:rPr>
          <w:rFonts w:ascii="Arial" w:hAnsi="Arial" w:cs="Arial"/>
          <w:sz w:val="22"/>
          <w:szCs w:val="22"/>
          <w:rPrChange w:id="1189" w:author="Chamberlain, Catherine" w:date="2020-11-12T14:58:00Z">
            <w:rPr>
              <w:rFonts w:ascii="Arial" w:hAnsi="Arial" w:cs="Arial"/>
            </w:rPr>
          </w:rPrChange>
        </w:rPr>
        <w:t xml:space="preserve">Arthur, M.A., Alexander, H.D., Dey, D.C., Schweitzer, C.J. &amp; Loftis, D.L. (2012) Refining the </w:t>
      </w:r>
      <w:ins w:id="1190" w:author="Chamberlain, Catherine" w:date="2020-11-13T09:48:00Z">
        <w:r w:rsidR="00D52835">
          <w:rPr>
            <w:rFonts w:ascii="Arial" w:hAnsi="Arial" w:cs="Arial"/>
            <w:sz w:val="22"/>
            <w:szCs w:val="22"/>
          </w:rPr>
          <w:t>o</w:t>
        </w:r>
      </w:ins>
      <w:del w:id="1191" w:author="Chamberlain, Catherine" w:date="2020-11-13T09:48:00Z">
        <w:r w:rsidRPr="00C0771F" w:rsidDel="00D52835">
          <w:rPr>
            <w:rFonts w:ascii="Arial" w:hAnsi="Arial" w:cs="Arial"/>
            <w:sz w:val="22"/>
            <w:szCs w:val="22"/>
            <w:rPrChange w:id="1192" w:author="Chamberlain, Catherine" w:date="2020-11-12T14:58:00Z">
              <w:rPr>
                <w:rFonts w:ascii="Arial" w:hAnsi="Arial" w:cs="Arial"/>
              </w:rPr>
            </w:rPrChange>
          </w:rPr>
          <w:delText>O</w:delText>
        </w:r>
      </w:del>
      <w:r w:rsidRPr="00C0771F">
        <w:rPr>
          <w:rFonts w:ascii="Arial" w:hAnsi="Arial" w:cs="Arial"/>
          <w:sz w:val="22"/>
          <w:szCs w:val="22"/>
          <w:rPrChange w:id="1193" w:author="Chamberlain, Catherine" w:date="2020-11-12T14:58:00Z">
            <w:rPr>
              <w:rFonts w:ascii="Arial" w:hAnsi="Arial" w:cs="Arial"/>
            </w:rPr>
          </w:rPrChange>
        </w:rPr>
        <w:t>ak</w:t>
      </w:r>
      <w:ins w:id="1194" w:author="Chamberlain, Catherine" w:date="2020-11-13T09:48:00Z">
        <w:r w:rsidR="00D52835">
          <w:rPr>
            <w:rFonts w:ascii="Arial" w:hAnsi="Arial" w:cs="Arial"/>
            <w:sz w:val="22"/>
            <w:szCs w:val="22"/>
          </w:rPr>
          <w:t>-</w:t>
        </w:r>
      </w:ins>
      <w:del w:id="1195" w:author="Chamberlain, Catherine" w:date="2020-11-13T09:48:00Z">
        <w:r w:rsidRPr="00C0771F" w:rsidDel="00D52835">
          <w:rPr>
            <w:rFonts w:ascii="Arial" w:hAnsi="Arial" w:cs="Arial"/>
            <w:sz w:val="22"/>
            <w:szCs w:val="22"/>
            <w:rPrChange w:id="1196" w:author="Chamberlain, Catherine" w:date="2020-11-12T14:58:00Z">
              <w:rPr>
                <w:rFonts w:ascii="Arial" w:hAnsi="Arial" w:cs="Arial"/>
              </w:rPr>
            </w:rPrChange>
          </w:rPr>
          <w:delText xml:space="preserve">â€ </w:delText>
        </w:r>
      </w:del>
      <w:ins w:id="1197" w:author="Chamberlain, Catherine" w:date="2020-11-13T09:48:00Z">
        <w:r w:rsidR="00D52835">
          <w:rPr>
            <w:rFonts w:ascii="Arial" w:hAnsi="Arial" w:cs="Arial"/>
            <w:sz w:val="22"/>
            <w:szCs w:val="22"/>
          </w:rPr>
          <w:t>f</w:t>
        </w:r>
      </w:ins>
      <w:del w:id="1198" w:author="Chamberlain, Catherine" w:date="2020-11-13T09:48:00Z">
        <w:r w:rsidRPr="00C0771F" w:rsidDel="00D52835">
          <w:rPr>
            <w:rFonts w:ascii="Arial" w:hAnsi="Arial" w:cs="Arial"/>
            <w:sz w:val="22"/>
            <w:szCs w:val="22"/>
            <w:rPrChange w:id="1199" w:author="Chamberlain, Catherine" w:date="2020-11-12T14:58:00Z">
              <w:rPr>
                <w:rFonts w:ascii="Arial" w:hAnsi="Arial" w:cs="Arial"/>
              </w:rPr>
            </w:rPrChange>
          </w:rPr>
          <w:delText>F</w:delText>
        </w:r>
      </w:del>
      <w:r w:rsidRPr="00C0771F">
        <w:rPr>
          <w:rFonts w:ascii="Arial" w:hAnsi="Arial" w:cs="Arial"/>
          <w:sz w:val="22"/>
          <w:szCs w:val="22"/>
          <w:rPrChange w:id="1200" w:author="Chamberlain, Catherine" w:date="2020-11-12T14:58:00Z">
            <w:rPr>
              <w:rFonts w:ascii="Arial" w:hAnsi="Arial" w:cs="Arial"/>
            </w:rPr>
          </w:rPrChange>
        </w:rPr>
        <w:t xml:space="preserve">ire </w:t>
      </w:r>
      <w:ins w:id="1201" w:author="Chamberlain, Catherine" w:date="2020-11-13T09:48:00Z">
        <w:r w:rsidR="00D52835">
          <w:rPr>
            <w:rFonts w:ascii="Arial" w:hAnsi="Arial" w:cs="Arial"/>
            <w:sz w:val="22"/>
            <w:szCs w:val="22"/>
          </w:rPr>
          <w:t>h</w:t>
        </w:r>
      </w:ins>
      <w:del w:id="1202" w:author="Chamberlain, Catherine" w:date="2020-11-13T09:48:00Z">
        <w:r w:rsidRPr="00C0771F" w:rsidDel="00D52835">
          <w:rPr>
            <w:rFonts w:ascii="Arial" w:hAnsi="Arial" w:cs="Arial"/>
            <w:sz w:val="22"/>
            <w:szCs w:val="22"/>
            <w:rPrChange w:id="1203" w:author="Chamberlain, Catherine" w:date="2020-11-12T14:58:00Z">
              <w:rPr>
                <w:rFonts w:ascii="Arial" w:hAnsi="Arial" w:cs="Arial"/>
              </w:rPr>
            </w:rPrChange>
          </w:rPr>
          <w:delText>H</w:delText>
        </w:r>
      </w:del>
      <w:r w:rsidRPr="00C0771F">
        <w:rPr>
          <w:rFonts w:ascii="Arial" w:hAnsi="Arial" w:cs="Arial"/>
          <w:sz w:val="22"/>
          <w:szCs w:val="22"/>
          <w:rPrChange w:id="1204" w:author="Chamberlain, Catherine" w:date="2020-11-12T14:58:00Z">
            <w:rPr>
              <w:rFonts w:ascii="Arial" w:hAnsi="Arial" w:cs="Arial"/>
            </w:rPr>
          </w:rPrChange>
        </w:rPr>
        <w:t xml:space="preserve">ypothesis for </w:t>
      </w:r>
      <w:ins w:id="1205" w:author="Chamberlain, Catherine" w:date="2020-11-13T09:48:00Z">
        <w:r w:rsidR="00D52835">
          <w:rPr>
            <w:rFonts w:ascii="Arial" w:hAnsi="Arial" w:cs="Arial"/>
            <w:sz w:val="22"/>
            <w:szCs w:val="22"/>
          </w:rPr>
          <w:t>m</w:t>
        </w:r>
      </w:ins>
      <w:del w:id="1206" w:author="Chamberlain, Catherine" w:date="2020-11-13T09:48:00Z">
        <w:r w:rsidRPr="00C0771F" w:rsidDel="00D52835">
          <w:rPr>
            <w:rFonts w:ascii="Arial" w:hAnsi="Arial" w:cs="Arial"/>
            <w:sz w:val="22"/>
            <w:szCs w:val="22"/>
            <w:rPrChange w:id="1207" w:author="Chamberlain, Catherine" w:date="2020-11-12T14:58:00Z">
              <w:rPr>
                <w:rFonts w:ascii="Arial" w:hAnsi="Arial" w:cs="Arial"/>
              </w:rPr>
            </w:rPrChange>
          </w:rPr>
          <w:delText>M</w:delText>
        </w:r>
      </w:del>
      <w:r w:rsidRPr="00C0771F">
        <w:rPr>
          <w:rFonts w:ascii="Arial" w:hAnsi="Arial" w:cs="Arial"/>
          <w:sz w:val="22"/>
          <w:szCs w:val="22"/>
          <w:rPrChange w:id="1208" w:author="Chamberlain, Catherine" w:date="2020-11-12T14:58:00Z">
            <w:rPr>
              <w:rFonts w:ascii="Arial" w:hAnsi="Arial" w:cs="Arial"/>
            </w:rPr>
          </w:rPrChange>
        </w:rPr>
        <w:t xml:space="preserve">anagement of </w:t>
      </w:r>
      <w:ins w:id="1209" w:author="Chamberlain, Catherine" w:date="2020-11-13T09:48:00Z">
        <w:r w:rsidR="00D52835">
          <w:rPr>
            <w:rFonts w:ascii="Arial" w:hAnsi="Arial" w:cs="Arial"/>
            <w:sz w:val="22"/>
            <w:szCs w:val="22"/>
          </w:rPr>
          <w:t>o</w:t>
        </w:r>
      </w:ins>
      <w:del w:id="1210" w:author="Chamberlain, Catherine" w:date="2020-11-13T09:48:00Z">
        <w:r w:rsidRPr="00C0771F" w:rsidDel="00D52835">
          <w:rPr>
            <w:rFonts w:ascii="Arial" w:hAnsi="Arial" w:cs="Arial"/>
            <w:sz w:val="22"/>
            <w:szCs w:val="22"/>
            <w:rPrChange w:id="1211" w:author="Chamberlain, Catherine" w:date="2020-11-12T14:58:00Z">
              <w:rPr>
                <w:rFonts w:ascii="Arial" w:hAnsi="Arial" w:cs="Arial"/>
              </w:rPr>
            </w:rPrChange>
          </w:rPr>
          <w:delText>O</w:delText>
        </w:r>
      </w:del>
      <w:r w:rsidRPr="00C0771F">
        <w:rPr>
          <w:rFonts w:ascii="Arial" w:hAnsi="Arial" w:cs="Arial"/>
          <w:sz w:val="22"/>
          <w:szCs w:val="22"/>
          <w:rPrChange w:id="1212" w:author="Chamberlain, Catherine" w:date="2020-11-12T14:58:00Z">
            <w:rPr>
              <w:rFonts w:ascii="Arial" w:hAnsi="Arial" w:cs="Arial"/>
            </w:rPr>
          </w:rPrChange>
        </w:rPr>
        <w:t>ak-</w:t>
      </w:r>
      <w:ins w:id="1213" w:author="Chamberlain, Catherine" w:date="2020-11-13T09:48:00Z">
        <w:r w:rsidR="00D52835">
          <w:rPr>
            <w:rFonts w:ascii="Arial" w:hAnsi="Arial" w:cs="Arial"/>
            <w:sz w:val="22"/>
            <w:szCs w:val="22"/>
          </w:rPr>
          <w:t>d</w:t>
        </w:r>
      </w:ins>
      <w:del w:id="1214" w:author="Chamberlain, Catherine" w:date="2020-11-13T09:48:00Z">
        <w:r w:rsidRPr="00C0771F" w:rsidDel="00D52835">
          <w:rPr>
            <w:rFonts w:ascii="Arial" w:hAnsi="Arial" w:cs="Arial"/>
            <w:sz w:val="22"/>
            <w:szCs w:val="22"/>
            <w:rPrChange w:id="1215" w:author="Chamberlain, Catherine" w:date="2020-11-12T14:58:00Z">
              <w:rPr>
                <w:rFonts w:ascii="Arial" w:hAnsi="Arial" w:cs="Arial"/>
              </w:rPr>
            </w:rPrChange>
          </w:rPr>
          <w:delText>D</w:delText>
        </w:r>
      </w:del>
      <w:r w:rsidRPr="00C0771F">
        <w:rPr>
          <w:rFonts w:ascii="Arial" w:hAnsi="Arial" w:cs="Arial"/>
          <w:sz w:val="22"/>
          <w:szCs w:val="22"/>
          <w:rPrChange w:id="1216" w:author="Chamberlain, Catherine" w:date="2020-11-12T14:58:00Z">
            <w:rPr>
              <w:rFonts w:ascii="Arial" w:hAnsi="Arial" w:cs="Arial"/>
            </w:rPr>
          </w:rPrChange>
        </w:rPr>
        <w:t xml:space="preserve">ominated </w:t>
      </w:r>
      <w:ins w:id="1217" w:author="Chamberlain, Catherine" w:date="2020-11-13T09:48:00Z">
        <w:r w:rsidR="00D52835">
          <w:rPr>
            <w:rFonts w:ascii="Arial" w:hAnsi="Arial" w:cs="Arial"/>
            <w:sz w:val="22"/>
            <w:szCs w:val="22"/>
          </w:rPr>
          <w:t>f</w:t>
        </w:r>
      </w:ins>
      <w:del w:id="1218" w:author="Chamberlain, Catherine" w:date="2020-11-13T09:48:00Z">
        <w:r w:rsidRPr="00C0771F" w:rsidDel="00D52835">
          <w:rPr>
            <w:rFonts w:ascii="Arial" w:hAnsi="Arial" w:cs="Arial"/>
            <w:sz w:val="22"/>
            <w:szCs w:val="22"/>
            <w:rPrChange w:id="1219" w:author="Chamberlain, Catherine" w:date="2020-11-12T14:58:00Z">
              <w:rPr>
                <w:rFonts w:ascii="Arial" w:hAnsi="Arial" w:cs="Arial"/>
              </w:rPr>
            </w:rPrChange>
          </w:rPr>
          <w:delText>F</w:delText>
        </w:r>
      </w:del>
      <w:r w:rsidRPr="00C0771F">
        <w:rPr>
          <w:rFonts w:ascii="Arial" w:hAnsi="Arial" w:cs="Arial"/>
          <w:sz w:val="22"/>
          <w:szCs w:val="22"/>
          <w:rPrChange w:id="1220" w:author="Chamberlain, Catherine" w:date="2020-11-12T14:58:00Z">
            <w:rPr>
              <w:rFonts w:ascii="Arial" w:hAnsi="Arial" w:cs="Arial"/>
            </w:rPr>
          </w:rPrChange>
        </w:rPr>
        <w:t xml:space="preserve">orests of the </w:t>
      </w:r>
      <w:ins w:id="1221" w:author="Chamberlain, Catherine" w:date="2020-11-13T09:48:00Z">
        <w:r w:rsidR="00D52835">
          <w:rPr>
            <w:rFonts w:ascii="Arial" w:hAnsi="Arial" w:cs="Arial"/>
            <w:sz w:val="22"/>
            <w:szCs w:val="22"/>
          </w:rPr>
          <w:t>e</w:t>
        </w:r>
      </w:ins>
      <w:del w:id="1222" w:author="Chamberlain, Catherine" w:date="2020-11-13T09:48:00Z">
        <w:r w:rsidRPr="00C0771F" w:rsidDel="00D52835">
          <w:rPr>
            <w:rFonts w:ascii="Arial" w:hAnsi="Arial" w:cs="Arial"/>
            <w:sz w:val="22"/>
            <w:szCs w:val="22"/>
            <w:rPrChange w:id="1223" w:author="Chamberlain, Catherine" w:date="2020-11-12T14:58:00Z">
              <w:rPr>
                <w:rFonts w:ascii="Arial" w:hAnsi="Arial" w:cs="Arial"/>
              </w:rPr>
            </w:rPrChange>
          </w:rPr>
          <w:delText>E</w:delText>
        </w:r>
      </w:del>
      <w:r w:rsidRPr="00C0771F">
        <w:rPr>
          <w:rFonts w:ascii="Arial" w:hAnsi="Arial" w:cs="Arial"/>
          <w:sz w:val="22"/>
          <w:szCs w:val="22"/>
          <w:rPrChange w:id="1224" w:author="Chamberlain, Catherine" w:date="2020-11-12T14:58:00Z">
            <w:rPr>
              <w:rFonts w:ascii="Arial" w:hAnsi="Arial" w:cs="Arial"/>
            </w:rPr>
          </w:rPrChange>
        </w:rPr>
        <w:t xml:space="preserve">astern United States. </w:t>
      </w:r>
      <w:r w:rsidRPr="00C0771F">
        <w:rPr>
          <w:rFonts w:ascii="Arial" w:hAnsi="Arial" w:cs="Arial"/>
          <w:i/>
          <w:iCs/>
          <w:sz w:val="22"/>
          <w:szCs w:val="22"/>
          <w:rPrChange w:id="1225" w:author="Chamberlain, Catherine" w:date="2020-11-12T14:58:00Z">
            <w:rPr>
              <w:rFonts w:ascii="Arial" w:hAnsi="Arial" w:cs="Arial"/>
              <w:i/>
              <w:iCs/>
            </w:rPr>
          </w:rPrChange>
        </w:rPr>
        <w:t>Journal of Forestry</w:t>
      </w:r>
      <w:r w:rsidRPr="00C0771F">
        <w:rPr>
          <w:rFonts w:ascii="Arial" w:hAnsi="Arial" w:cs="Arial"/>
          <w:sz w:val="22"/>
          <w:szCs w:val="22"/>
          <w:rPrChange w:id="1226" w:author="Chamberlain, Catherine" w:date="2020-11-12T14:58:00Z">
            <w:rPr>
              <w:rFonts w:ascii="Arial" w:hAnsi="Arial" w:cs="Arial"/>
            </w:rPr>
          </w:rPrChange>
        </w:rPr>
        <w:t xml:space="preserve"> </w:t>
      </w:r>
      <w:r w:rsidRPr="00C0771F">
        <w:rPr>
          <w:rFonts w:ascii="Arial" w:hAnsi="Arial" w:cs="Arial"/>
          <w:b/>
          <w:bCs/>
          <w:sz w:val="22"/>
          <w:szCs w:val="22"/>
          <w:rPrChange w:id="1227" w:author="Chamberlain, Catherine" w:date="2020-11-12T14:58:00Z">
            <w:rPr>
              <w:rFonts w:ascii="Arial" w:hAnsi="Arial" w:cs="Arial"/>
              <w:b/>
              <w:bCs/>
            </w:rPr>
          </w:rPrChange>
        </w:rPr>
        <w:t>110</w:t>
      </w:r>
      <w:r w:rsidRPr="00C0771F">
        <w:rPr>
          <w:rFonts w:ascii="Arial" w:hAnsi="Arial" w:cs="Arial"/>
          <w:sz w:val="22"/>
          <w:szCs w:val="22"/>
          <w:rPrChange w:id="1228" w:author="Chamberlain, Catherine" w:date="2020-11-12T14:58:00Z">
            <w:rPr>
              <w:rFonts w:ascii="Arial" w:hAnsi="Arial" w:cs="Arial"/>
            </w:rPr>
          </w:rPrChange>
        </w:rPr>
        <w:t>, 257–266.</w:t>
      </w:r>
    </w:p>
    <w:p w14:paraId="7CA197DB" w14:textId="77777777" w:rsidR="00184B5A" w:rsidRPr="00C0771F" w:rsidRDefault="00C10683" w:rsidP="00913202">
      <w:pPr>
        <w:pStyle w:val="bibitem"/>
        <w:widowControl/>
        <w:ind w:left="720" w:hanging="720"/>
        <w:rPr>
          <w:rFonts w:ascii="Arial" w:hAnsi="Arial" w:cs="Arial"/>
          <w:sz w:val="22"/>
          <w:szCs w:val="22"/>
          <w:rPrChange w:id="1229" w:author="Chamberlain, Catherine" w:date="2020-11-12T14:58:00Z">
            <w:rPr>
              <w:rFonts w:ascii="Arial" w:hAnsi="Arial" w:cs="Arial"/>
            </w:rPr>
          </w:rPrChange>
        </w:rPr>
      </w:pPr>
      <w:r w:rsidRPr="00C0771F">
        <w:rPr>
          <w:rFonts w:ascii="Arial" w:hAnsi="Arial" w:cs="Arial"/>
          <w:sz w:val="22"/>
          <w:szCs w:val="22"/>
          <w:rPrChange w:id="1230" w:author="Chamberlain, Catherine" w:date="2020-11-12T14:58:00Z">
            <w:rPr>
              <w:rFonts w:ascii="Arial" w:hAnsi="Arial" w:cs="Arial"/>
            </w:rPr>
          </w:rPrChange>
        </w:rPr>
        <w:t xml:space="preserve">Ayres, M.P. &amp; Lombardero, M.J. (2000) Assessing the consequences of global change for forest disturbance from herbivores and pathogens. </w:t>
      </w:r>
      <w:r w:rsidRPr="00C0771F">
        <w:rPr>
          <w:rFonts w:ascii="Arial" w:hAnsi="Arial" w:cs="Arial"/>
          <w:i/>
          <w:iCs/>
          <w:sz w:val="22"/>
          <w:szCs w:val="22"/>
          <w:rPrChange w:id="1231" w:author="Chamberlain, Catherine" w:date="2020-11-12T14:58:00Z">
            <w:rPr>
              <w:rFonts w:ascii="Arial" w:hAnsi="Arial" w:cs="Arial"/>
              <w:i/>
              <w:iCs/>
            </w:rPr>
          </w:rPrChange>
        </w:rPr>
        <w:t>Science of The Total Environment</w:t>
      </w:r>
      <w:r w:rsidRPr="00C0771F">
        <w:rPr>
          <w:rFonts w:ascii="Arial" w:hAnsi="Arial" w:cs="Arial"/>
          <w:sz w:val="22"/>
          <w:szCs w:val="22"/>
          <w:rPrChange w:id="1232" w:author="Chamberlain, Catherine" w:date="2020-11-12T14:58:00Z">
            <w:rPr>
              <w:rFonts w:ascii="Arial" w:hAnsi="Arial" w:cs="Arial"/>
            </w:rPr>
          </w:rPrChange>
        </w:rPr>
        <w:t xml:space="preserve"> </w:t>
      </w:r>
      <w:r w:rsidRPr="00C0771F">
        <w:rPr>
          <w:rFonts w:ascii="Arial" w:hAnsi="Arial" w:cs="Arial"/>
          <w:b/>
          <w:bCs/>
          <w:sz w:val="22"/>
          <w:szCs w:val="22"/>
          <w:rPrChange w:id="1233" w:author="Chamberlain, Catherine" w:date="2020-11-12T14:58:00Z">
            <w:rPr>
              <w:rFonts w:ascii="Arial" w:hAnsi="Arial" w:cs="Arial"/>
              <w:b/>
              <w:bCs/>
            </w:rPr>
          </w:rPrChange>
        </w:rPr>
        <w:t>262</w:t>
      </w:r>
      <w:r w:rsidRPr="00C0771F">
        <w:rPr>
          <w:rFonts w:ascii="Arial" w:hAnsi="Arial" w:cs="Arial"/>
          <w:sz w:val="22"/>
          <w:szCs w:val="22"/>
          <w:rPrChange w:id="1234" w:author="Chamberlain, Catherine" w:date="2020-11-12T14:58:00Z">
            <w:rPr>
              <w:rFonts w:ascii="Arial" w:hAnsi="Arial" w:cs="Arial"/>
            </w:rPr>
          </w:rPrChange>
        </w:rPr>
        <w:t>, 263–286.</w:t>
      </w:r>
    </w:p>
    <w:p w14:paraId="5E4B9E4C" w14:textId="4FF33427" w:rsidR="00184B5A" w:rsidRDefault="00C10683" w:rsidP="00913202">
      <w:pPr>
        <w:pStyle w:val="bibitem"/>
        <w:widowControl/>
        <w:ind w:left="720" w:hanging="720"/>
        <w:rPr>
          <w:ins w:id="1235" w:author="Chamberlain, Catherine" w:date="2020-11-13T10:33:00Z"/>
          <w:rFonts w:ascii="Arial" w:hAnsi="Arial" w:cs="Arial"/>
          <w:sz w:val="22"/>
          <w:szCs w:val="22"/>
        </w:rPr>
      </w:pPr>
      <w:r w:rsidRPr="00C0771F">
        <w:rPr>
          <w:rFonts w:ascii="Arial" w:hAnsi="Arial" w:cs="Arial"/>
          <w:sz w:val="22"/>
          <w:szCs w:val="22"/>
          <w:rPrChange w:id="1236" w:author="Chamberlain, Catherine" w:date="2020-11-12T14:58:00Z">
            <w:rPr>
              <w:rFonts w:ascii="Arial" w:hAnsi="Arial" w:cs="Arial"/>
            </w:rPr>
          </w:rPrChange>
        </w:rPr>
        <w:t xml:space="preserve">Bachelet, D., Neilson, R.P., Lenihan, J.M. &amp; Drapek, R.J. (2001) Climate change effects on vegetation distribution and carbon budget in the united states. </w:t>
      </w:r>
      <w:r w:rsidRPr="00C0771F">
        <w:rPr>
          <w:rFonts w:ascii="Arial" w:hAnsi="Arial" w:cs="Arial"/>
          <w:i/>
          <w:iCs/>
          <w:sz w:val="22"/>
          <w:szCs w:val="22"/>
          <w:rPrChange w:id="1237" w:author="Chamberlain, Catherine" w:date="2020-11-12T14:58:00Z">
            <w:rPr>
              <w:rFonts w:ascii="Arial" w:hAnsi="Arial" w:cs="Arial"/>
              <w:i/>
              <w:iCs/>
            </w:rPr>
          </w:rPrChange>
        </w:rPr>
        <w:t>Ecosystems</w:t>
      </w:r>
      <w:r w:rsidRPr="00C0771F">
        <w:rPr>
          <w:rFonts w:ascii="Arial" w:hAnsi="Arial" w:cs="Arial"/>
          <w:sz w:val="22"/>
          <w:szCs w:val="22"/>
          <w:rPrChange w:id="1238" w:author="Chamberlain, Catherine" w:date="2020-11-12T14:58:00Z">
            <w:rPr>
              <w:rFonts w:ascii="Arial" w:hAnsi="Arial" w:cs="Arial"/>
            </w:rPr>
          </w:rPrChange>
        </w:rPr>
        <w:t xml:space="preserve"> </w:t>
      </w:r>
      <w:r w:rsidRPr="00C0771F">
        <w:rPr>
          <w:rFonts w:ascii="Arial" w:hAnsi="Arial" w:cs="Arial"/>
          <w:b/>
          <w:bCs/>
          <w:sz w:val="22"/>
          <w:szCs w:val="22"/>
          <w:rPrChange w:id="1239" w:author="Chamberlain, Catherine" w:date="2020-11-12T14:58:00Z">
            <w:rPr>
              <w:rFonts w:ascii="Arial" w:hAnsi="Arial" w:cs="Arial"/>
              <w:b/>
              <w:bCs/>
            </w:rPr>
          </w:rPrChange>
        </w:rPr>
        <w:t>4</w:t>
      </w:r>
      <w:r w:rsidRPr="00C0771F">
        <w:rPr>
          <w:rFonts w:ascii="Arial" w:hAnsi="Arial" w:cs="Arial"/>
          <w:sz w:val="22"/>
          <w:szCs w:val="22"/>
          <w:rPrChange w:id="1240" w:author="Chamberlain, Catherine" w:date="2020-11-12T14:58:00Z">
            <w:rPr>
              <w:rFonts w:ascii="Arial" w:hAnsi="Arial" w:cs="Arial"/>
            </w:rPr>
          </w:rPrChange>
        </w:rPr>
        <w:t>, 164–185.</w:t>
      </w:r>
    </w:p>
    <w:p w14:paraId="40249AE1" w14:textId="416231B5" w:rsidR="0075333C" w:rsidRDefault="0075333C" w:rsidP="00913202">
      <w:pPr>
        <w:pStyle w:val="bibitem"/>
        <w:widowControl/>
        <w:ind w:left="720" w:hanging="720"/>
        <w:rPr>
          <w:ins w:id="1241" w:author="Chamberlain, Catherine" w:date="2020-11-13T10:34:00Z"/>
          <w:rFonts w:ascii="Arial" w:hAnsi="Arial" w:cs="Arial"/>
          <w:sz w:val="22"/>
          <w:szCs w:val="22"/>
        </w:rPr>
      </w:pPr>
      <w:ins w:id="1242" w:author="Chamberlain, Catherine" w:date="2020-11-13T10:33:00Z">
        <w:r>
          <w:rPr>
            <w:rFonts w:ascii="Arial" w:hAnsi="Arial" w:cs="Arial"/>
            <w:sz w:val="22"/>
            <w:szCs w:val="22"/>
          </w:rPr>
          <w:t>Blackman, C.J., Brodribb, T.J. &amp; Jordan G.J. (2009) Leaf hydraulics and drought stress: response, recovery and survivorship in four woody</w:t>
        </w:r>
      </w:ins>
      <w:ins w:id="1243" w:author="Chamberlain, Catherine" w:date="2020-11-13T10:34:00Z">
        <w:r>
          <w:rPr>
            <w:rFonts w:ascii="Arial" w:hAnsi="Arial" w:cs="Arial"/>
            <w:sz w:val="22"/>
            <w:szCs w:val="22"/>
          </w:rPr>
          <w:t xml:space="preserve"> temperate plant species. </w:t>
        </w:r>
        <w:r>
          <w:rPr>
            <w:rFonts w:ascii="Arial" w:hAnsi="Arial" w:cs="Arial"/>
            <w:i/>
            <w:iCs/>
            <w:sz w:val="22"/>
            <w:szCs w:val="22"/>
          </w:rPr>
          <w:t>Plant, Cell &amp; Environment</w:t>
        </w:r>
        <w:r>
          <w:rPr>
            <w:rFonts w:ascii="Arial" w:hAnsi="Arial" w:cs="Arial"/>
            <w:sz w:val="22"/>
            <w:szCs w:val="22"/>
          </w:rPr>
          <w:t xml:space="preserve"> </w:t>
        </w:r>
        <w:r>
          <w:rPr>
            <w:rFonts w:ascii="Arial" w:hAnsi="Arial" w:cs="Arial"/>
            <w:b/>
            <w:bCs/>
            <w:sz w:val="22"/>
            <w:szCs w:val="22"/>
          </w:rPr>
          <w:t>32</w:t>
        </w:r>
        <w:r>
          <w:rPr>
            <w:rFonts w:ascii="Arial" w:hAnsi="Arial" w:cs="Arial"/>
            <w:sz w:val="22"/>
            <w:szCs w:val="22"/>
          </w:rPr>
          <w:t>, 1584-1595.</w:t>
        </w:r>
      </w:ins>
    </w:p>
    <w:p w14:paraId="6F19CB16" w14:textId="1D70C6D0" w:rsidR="0075333C" w:rsidRDefault="0075333C" w:rsidP="00913202">
      <w:pPr>
        <w:pStyle w:val="bibitem"/>
        <w:widowControl/>
        <w:ind w:left="720" w:hanging="720"/>
        <w:rPr>
          <w:ins w:id="1244" w:author="Chamberlain, Catherine" w:date="2020-11-13T10:35:00Z"/>
          <w:rFonts w:ascii="Arial" w:hAnsi="Arial" w:cs="Arial"/>
          <w:sz w:val="22"/>
          <w:szCs w:val="22"/>
        </w:rPr>
      </w:pPr>
      <w:ins w:id="1245" w:author="Chamberlain, Catherine" w:date="2020-11-13T10:34:00Z">
        <w:r>
          <w:rPr>
            <w:rFonts w:ascii="Arial" w:hAnsi="Arial" w:cs="Arial"/>
            <w:sz w:val="22"/>
            <w:szCs w:val="22"/>
          </w:rPr>
          <w:t>Brodribb, T.J. &amp; Cochard, H. (</w:t>
        </w:r>
      </w:ins>
      <w:ins w:id="1246" w:author="Chamberlain, Catherine" w:date="2020-11-13T10:35:00Z">
        <w:r>
          <w:rPr>
            <w:rFonts w:ascii="Arial" w:hAnsi="Arial" w:cs="Arial"/>
            <w:sz w:val="22"/>
            <w:szCs w:val="22"/>
          </w:rPr>
          <w:t xml:space="preserve">2009) Hydraulic failure defines the recovery and point of death in water-stressed conifers. </w:t>
        </w:r>
        <w:r>
          <w:rPr>
            <w:rFonts w:ascii="Arial" w:hAnsi="Arial" w:cs="Arial"/>
            <w:i/>
            <w:iCs/>
            <w:sz w:val="22"/>
            <w:szCs w:val="22"/>
          </w:rPr>
          <w:t>Plant Physiology</w:t>
        </w:r>
        <w:r>
          <w:rPr>
            <w:rFonts w:ascii="Arial" w:hAnsi="Arial" w:cs="Arial"/>
            <w:sz w:val="22"/>
            <w:szCs w:val="22"/>
          </w:rPr>
          <w:t xml:space="preserve"> </w:t>
        </w:r>
        <w:r>
          <w:rPr>
            <w:rFonts w:ascii="Arial" w:hAnsi="Arial" w:cs="Arial"/>
            <w:b/>
            <w:bCs/>
            <w:sz w:val="22"/>
            <w:szCs w:val="22"/>
          </w:rPr>
          <w:t>149</w:t>
        </w:r>
        <w:r>
          <w:rPr>
            <w:rFonts w:ascii="Arial" w:hAnsi="Arial" w:cs="Arial"/>
            <w:sz w:val="22"/>
            <w:szCs w:val="22"/>
          </w:rPr>
          <w:t>, 575-584.</w:t>
        </w:r>
      </w:ins>
    </w:p>
    <w:p w14:paraId="0A87E83E" w14:textId="1099B41B" w:rsidR="0075333C" w:rsidRPr="0075333C" w:rsidRDefault="0075333C" w:rsidP="00913202">
      <w:pPr>
        <w:pStyle w:val="bibitem"/>
        <w:widowControl/>
        <w:ind w:left="720" w:hanging="720"/>
        <w:rPr>
          <w:rFonts w:ascii="Arial" w:hAnsi="Arial" w:cs="Arial"/>
          <w:sz w:val="22"/>
          <w:szCs w:val="22"/>
          <w:rPrChange w:id="1247" w:author="Chamberlain, Catherine" w:date="2020-11-13T10:37:00Z">
            <w:rPr>
              <w:rFonts w:ascii="Arial" w:hAnsi="Arial" w:cs="Arial"/>
            </w:rPr>
          </w:rPrChange>
        </w:rPr>
      </w:pPr>
      <w:ins w:id="1248" w:author="Chamberlain, Catherine" w:date="2020-11-13T10:35:00Z">
        <w:r>
          <w:rPr>
            <w:rFonts w:ascii="Arial" w:hAnsi="Arial" w:cs="Arial"/>
            <w:sz w:val="22"/>
            <w:szCs w:val="22"/>
          </w:rPr>
          <w:t>Bu</w:t>
        </w:r>
      </w:ins>
      <w:ins w:id="1249" w:author="Chamberlain, Catherine" w:date="2020-11-13T10:36:00Z">
        <w:r>
          <w:rPr>
            <w:rFonts w:ascii="Arial" w:hAnsi="Arial" w:cs="Arial"/>
            <w:sz w:val="22"/>
            <w:szCs w:val="22"/>
          </w:rPr>
          <w:t xml:space="preserve">rgess, S.S.O. (2006) Measuring transpiration responses to summer precipitation in a Mediterranean climate: a simple screening tool for identifying plant water-use strategies. </w:t>
        </w:r>
        <w:r>
          <w:rPr>
            <w:rFonts w:ascii="Arial" w:hAnsi="Arial" w:cs="Arial"/>
            <w:i/>
            <w:iCs/>
            <w:sz w:val="22"/>
            <w:szCs w:val="22"/>
          </w:rPr>
          <w:t xml:space="preserve">Physiologia </w:t>
        </w:r>
      </w:ins>
      <w:ins w:id="1250" w:author="Chamberlain, Catherine" w:date="2020-11-13T10:37:00Z">
        <w:r>
          <w:rPr>
            <w:rFonts w:ascii="Arial" w:hAnsi="Arial" w:cs="Arial"/>
            <w:i/>
            <w:iCs/>
            <w:sz w:val="22"/>
            <w:szCs w:val="22"/>
          </w:rPr>
          <w:t>Plantarum</w:t>
        </w:r>
        <w:r>
          <w:rPr>
            <w:rFonts w:ascii="Arial" w:hAnsi="Arial" w:cs="Arial"/>
            <w:sz w:val="22"/>
            <w:szCs w:val="22"/>
          </w:rPr>
          <w:t xml:space="preserve"> </w:t>
        </w:r>
        <w:r>
          <w:rPr>
            <w:rFonts w:ascii="Arial" w:hAnsi="Arial" w:cs="Arial"/>
            <w:b/>
            <w:bCs/>
            <w:sz w:val="22"/>
            <w:szCs w:val="22"/>
          </w:rPr>
          <w:t>127</w:t>
        </w:r>
        <w:r>
          <w:rPr>
            <w:rFonts w:ascii="Arial" w:hAnsi="Arial" w:cs="Arial"/>
            <w:sz w:val="22"/>
            <w:szCs w:val="22"/>
          </w:rPr>
          <w:t>, 404-412.</w:t>
        </w:r>
      </w:ins>
    </w:p>
    <w:p w14:paraId="1604BFA0" w14:textId="26C67520" w:rsidR="00184B5A" w:rsidRPr="00C0771F" w:rsidRDefault="00C10683" w:rsidP="00913202">
      <w:pPr>
        <w:pStyle w:val="bibitem"/>
        <w:widowControl/>
        <w:ind w:left="720" w:hanging="720"/>
        <w:rPr>
          <w:rFonts w:ascii="Arial" w:hAnsi="Arial" w:cs="Arial"/>
          <w:sz w:val="22"/>
          <w:szCs w:val="22"/>
          <w:rPrChange w:id="1251" w:author="Chamberlain, Catherine" w:date="2020-11-12T14:58:00Z">
            <w:rPr>
              <w:rFonts w:ascii="Arial" w:hAnsi="Arial" w:cs="Arial"/>
            </w:rPr>
          </w:rPrChange>
        </w:rPr>
      </w:pPr>
      <w:r w:rsidRPr="00C0771F">
        <w:rPr>
          <w:rFonts w:ascii="Arial" w:hAnsi="Arial" w:cs="Arial"/>
          <w:sz w:val="22"/>
          <w:szCs w:val="22"/>
          <w:rPrChange w:id="1252" w:author="Chamberlain, Catherine" w:date="2020-11-12T14:58:00Z">
            <w:rPr>
              <w:rFonts w:ascii="Arial" w:hAnsi="Arial" w:cs="Arial"/>
            </w:rPr>
          </w:rPrChange>
        </w:rPr>
        <w:t xml:space="preserve">Canham, C.D., Kobe, R.K., Latty, E.F. &amp; Chazdon, R.L. (1999) Interspecific and intraspecific variation in tree seedling survival: effects of allocation to roots versus carbohydrate reserves. </w:t>
      </w:r>
      <w:r w:rsidRPr="00C0771F">
        <w:rPr>
          <w:rFonts w:ascii="Arial" w:hAnsi="Arial" w:cs="Arial"/>
          <w:i/>
          <w:iCs/>
          <w:sz w:val="22"/>
          <w:szCs w:val="22"/>
          <w:rPrChange w:id="1253" w:author="Chamberlain, Catherine" w:date="2020-11-12T14:58:00Z">
            <w:rPr>
              <w:rFonts w:ascii="Arial" w:hAnsi="Arial" w:cs="Arial"/>
              <w:i/>
              <w:iCs/>
            </w:rPr>
          </w:rPrChange>
        </w:rPr>
        <w:t>Oecologia</w:t>
      </w:r>
      <w:r w:rsidRPr="00C0771F">
        <w:rPr>
          <w:rFonts w:ascii="Arial" w:hAnsi="Arial" w:cs="Arial"/>
          <w:sz w:val="22"/>
          <w:szCs w:val="22"/>
          <w:rPrChange w:id="1254" w:author="Chamberlain, Catherine" w:date="2020-11-12T14:58:00Z">
            <w:rPr>
              <w:rFonts w:ascii="Arial" w:hAnsi="Arial" w:cs="Arial"/>
            </w:rPr>
          </w:rPrChange>
        </w:rPr>
        <w:t xml:space="preserve"> </w:t>
      </w:r>
      <w:r w:rsidRPr="00C0771F">
        <w:rPr>
          <w:rFonts w:ascii="Arial" w:hAnsi="Arial" w:cs="Arial"/>
          <w:b/>
          <w:bCs/>
          <w:sz w:val="22"/>
          <w:szCs w:val="22"/>
          <w:rPrChange w:id="1255" w:author="Chamberlain, Catherine" w:date="2020-11-12T14:58:00Z">
            <w:rPr>
              <w:rFonts w:ascii="Arial" w:hAnsi="Arial" w:cs="Arial"/>
              <w:b/>
              <w:bCs/>
            </w:rPr>
          </w:rPrChange>
        </w:rPr>
        <w:t>121</w:t>
      </w:r>
      <w:r w:rsidRPr="00C0771F">
        <w:rPr>
          <w:rFonts w:ascii="Arial" w:hAnsi="Arial" w:cs="Arial"/>
          <w:sz w:val="22"/>
          <w:szCs w:val="22"/>
          <w:rPrChange w:id="1256" w:author="Chamberlain, Catherine" w:date="2020-11-12T14:58:00Z">
            <w:rPr>
              <w:rFonts w:ascii="Arial" w:hAnsi="Arial" w:cs="Arial"/>
            </w:rPr>
          </w:rPrChange>
        </w:rPr>
        <w:t>, 1–11.</w:t>
      </w:r>
    </w:p>
    <w:p w14:paraId="4F3813D2" w14:textId="77777777" w:rsidR="00184B5A" w:rsidRPr="00C0771F" w:rsidRDefault="00C10683" w:rsidP="00913202">
      <w:pPr>
        <w:pStyle w:val="bibitem"/>
        <w:widowControl/>
        <w:ind w:left="720" w:hanging="720"/>
        <w:rPr>
          <w:rFonts w:ascii="Arial" w:hAnsi="Arial" w:cs="Arial"/>
          <w:sz w:val="22"/>
          <w:szCs w:val="22"/>
          <w:rPrChange w:id="1257" w:author="Chamberlain, Catherine" w:date="2020-11-12T14:58:00Z">
            <w:rPr>
              <w:rFonts w:ascii="Arial" w:hAnsi="Arial" w:cs="Arial"/>
            </w:rPr>
          </w:rPrChange>
        </w:rPr>
      </w:pPr>
      <w:r w:rsidRPr="00C0771F">
        <w:rPr>
          <w:rFonts w:ascii="Arial" w:hAnsi="Arial" w:cs="Arial"/>
          <w:sz w:val="22"/>
          <w:szCs w:val="22"/>
          <w:rPrChange w:id="1258" w:author="Chamberlain, Catherine" w:date="2020-11-12T14:58:00Z">
            <w:rPr>
              <w:rFonts w:ascii="Arial" w:hAnsi="Arial" w:cs="Arial"/>
            </w:rPr>
          </w:rPrChange>
        </w:rPr>
        <w:t xml:space="preserve">Ellison, A.M., Bank, M.S., Clinton, B.D., Colburn, E.A., Elliott, K., Ford, C.R., Foster, D.R., Kloeppel, B.D., Knoepp, J.D., Lovett, G.M., Mohan, J., Orwig, D.A., Rodenhouse, N.L., Sobczak, W.V., Stinson, K.A., Stone, J.K., Swan, C.M., Thompson, J., Von Holle, B. &amp; Webster, J.R. (2005) Loss of foundation species: consequences for the structure and dynamics of forested ecosystems. </w:t>
      </w:r>
      <w:r w:rsidRPr="00C0771F">
        <w:rPr>
          <w:rFonts w:ascii="Arial" w:hAnsi="Arial" w:cs="Arial"/>
          <w:i/>
          <w:iCs/>
          <w:sz w:val="22"/>
          <w:szCs w:val="22"/>
          <w:rPrChange w:id="1259" w:author="Chamberlain, Catherine" w:date="2020-11-12T14:58:00Z">
            <w:rPr>
              <w:rFonts w:ascii="Arial" w:hAnsi="Arial" w:cs="Arial"/>
              <w:i/>
              <w:iCs/>
            </w:rPr>
          </w:rPrChange>
        </w:rPr>
        <w:t>Frontiers in Ecology and the Environment</w:t>
      </w:r>
      <w:r w:rsidRPr="00C0771F">
        <w:rPr>
          <w:rFonts w:ascii="Arial" w:hAnsi="Arial" w:cs="Arial"/>
          <w:sz w:val="22"/>
          <w:szCs w:val="22"/>
          <w:rPrChange w:id="1260" w:author="Chamberlain, Catherine" w:date="2020-11-12T14:58:00Z">
            <w:rPr>
              <w:rFonts w:ascii="Arial" w:hAnsi="Arial" w:cs="Arial"/>
            </w:rPr>
          </w:rPrChange>
        </w:rPr>
        <w:t xml:space="preserve"> </w:t>
      </w:r>
      <w:r w:rsidRPr="00C0771F">
        <w:rPr>
          <w:rFonts w:ascii="Arial" w:hAnsi="Arial" w:cs="Arial"/>
          <w:b/>
          <w:bCs/>
          <w:sz w:val="22"/>
          <w:szCs w:val="22"/>
          <w:rPrChange w:id="1261" w:author="Chamberlain, Catherine" w:date="2020-11-12T14:58:00Z">
            <w:rPr>
              <w:rFonts w:ascii="Arial" w:hAnsi="Arial" w:cs="Arial"/>
              <w:b/>
              <w:bCs/>
            </w:rPr>
          </w:rPrChange>
        </w:rPr>
        <w:t>3</w:t>
      </w:r>
      <w:r w:rsidRPr="00C0771F">
        <w:rPr>
          <w:rFonts w:ascii="Arial" w:hAnsi="Arial" w:cs="Arial"/>
          <w:sz w:val="22"/>
          <w:szCs w:val="22"/>
          <w:rPrChange w:id="1262" w:author="Chamberlain, Catherine" w:date="2020-11-12T14:58:00Z">
            <w:rPr>
              <w:rFonts w:ascii="Arial" w:hAnsi="Arial" w:cs="Arial"/>
            </w:rPr>
          </w:rPrChange>
        </w:rPr>
        <w:t>, 479–486.</w:t>
      </w:r>
    </w:p>
    <w:p w14:paraId="355D500F" w14:textId="24907601" w:rsidR="00184B5A" w:rsidRDefault="00C10683" w:rsidP="00913202">
      <w:pPr>
        <w:pStyle w:val="bibitem"/>
        <w:widowControl/>
        <w:ind w:left="720" w:hanging="720"/>
        <w:rPr>
          <w:ins w:id="1263" w:author="Chamberlain, Catherine" w:date="2020-11-13T10:37:00Z"/>
          <w:rFonts w:ascii="Arial" w:hAnsi="Arial" w:cs="Arial"/>
          <w:sz w:val="22"/>
          <w:szCs w:val="22"/>
        </w:rPr>
      </w:pPr>
      <w:r w:rsidRPr="00C0771F">
        <w:rPr>
          <w:rFonts w:ascii="Arial" w:hAnsi="Arial" w:cs="Arial"/>
          <w:sz w:val="22"/>
          <w:szCs w:val="22"/>
          <w:rPrChange w:id="1264" w:author="Chamberlain, Catherine" w:date="2020-11-12T14:58:00Z">
            <w:rPr>
              <w:rFonts w:ascii="Arial" w:hAnsi="Arial" w:cs="Arial"/>
            </w:rPr>
          </w:rPrChange>
        </w:rPr>
        <w:t xml:space="preserve">Fei, S., Desprez, J.M., Potter, K.M., Jo, I., Knott, J.A. &amp; Oswalt, C.M. (2017) Divergence of species responses to climate change. </w:t>
      </w:r>
      <w:r w:rsidRPr="00C0771F">
        <w:rPr>
          <w:rFonts w:ascii="Arial" w:hAnsi="Arial" w:cs="Arial"/>
          <w:i/>
          <w:iCs/>
          <w:sz w:val="22"/>
          <w:szCs w:val="22"/>
          <w:rPrChange w:id="1265" w:author="Chamberlain, Catherine" w:date="2020-11-12T14:58:00Z">
            <w:rPr>
              <w:rFonts w:ascii="Arial" w:hAnsi="Arial" w:cs="Arial"/>
              <w:i/>
              <w:iCs/>
            </w:rPr>
          </w:rPrChange>
        </w:rPr>
        <w:t>Science Advances</w:t>
      </w:r>
      <w:r w:rsidRPr="00C0771F">
        <w:rPr>
          <w:rFonts w:ascii="Arial" w:hAnsi="Arial" w:cs="Arial"/>
          <w:sz w:val="22"/>
          <w:szCs w:val="22"/>
          <w:rPrChange w:id="1266" w:author="Chamberlain, Catherine" w:date="2020-11-12T14:58:00Z">
            <w:rPr>
              <w:rFonts w:ascii="Arial" w:hAnsi="Arial" w:cs="Arial"/>
            </w:rPr>
          </w:rPrChange>
        </w:rPr>
        <w:t xml:space="preserve"> </w:t>
      </w:r>
      <w:r w:rsidRPr="00C0771F">
        <w:rPr>
          <w:rFonts w:ascii="Arial" w:hAnsi="Arial" w:cs="Arial"/>
          <w:b/>
          <w:bCs/>
          <w:sz w:val="22"/>
          <w:szCs w:val="22"/>
          <w:rPrChange w:id="1267" w:author="Chamberlain, Catherine" w:date="2020-11-12T14:58:00Z">
            <w:rPr>
              <w:rFonts w:ascii="Arial" w:hAnsi="Arial" w:cs="Arial"/>
              <w:b/>
              <w:bCs/>
            </w:rPr>
          </w:rPrChange>
        </w:rPr>
        <w:t>3</w:t>
      </w:r>
      <w:r w:rsidRPr="00C0771F">
        <w:rPr>
          <w:rFonts w:ascii="Arial" w:hAnsi="Arial" w:cs="Arial"/>
          <w:sz w:val="22"/>
          <w:szCs w:val="22"/>
          <w:rPrChange w:id="1268" w:author="Chamberlain, Catherine" w:date="2020-11-12T14:58:00Z">
            <w:rPr>
              <w:rFonts w:ascii="Arial" w:hAnsi="Arial" w:cs="Arial"/>
            </w:rPr>
          </w:rPrChange>
        </w:rPr>
        <w:t>.</w:t>
      </w:r>
    </w:p>
    <w:p w14:paraId="550BDD9A" w14:textId="04F9AE9C" w:rsidR="003F7739" w:rsidRPr="0078712F" w:rsidRDefault="003F7739" w:rsidP="00913202">
      <w:pPr>
        <w:pStyle w:val="bibitem"/>
        <w:widowControl/>
        <w:ind w:left="720" w:hanging="720"/>
        <w:rPr>
          <w:rFonts w:ascii="Arial" w:hAnsi="Arial" w:cs="Arial"/>
          <w:sz w:val="22"/>
          <w:szCs w:val="22"/>
          <w:rPrChange w:id="1269" w:author="Chamberlain, Catherine" w:date="2020-11-13T10:39:00Z">
            <w:rPr>
              <w:rFonts w:ascii="Arial" w:hAnsi="Arial" w:cs="Arial"/>
            </w:rPr>
          </w:rPrChange>
        </w:rPr>
      </w:pPr>
      <w:ins w:id="1270" w:author="Chamberlain, Catherine" w:date="2020-11-13T10:37:00Z">
        <w:r>
          <w:rPr>
            <w:rFonts w:ascii="Arial" w:hAnsi="Arial" w:cs="Arial"/>
            <w:sz w:val="22"/>
            <w:szCs w:val="22"/>
          </w:rPr>
          <w:t>Fu</w:t>
        </w:r>
        <w:r w:rsidR="0078712F">
          <w:rPr>
            <w:rFonts w:ascii="Arial" w:hAnsi="Arial" w:cs="Arial"/>
            <w:sz w:val="22"/>
            <w:szCs w:val="22"/>
          </w:rPr>
          <w:t xml:space="preserve">, Y.H., Liu, Y., De Boeck, H.J., Menzel, A., </w:t>
        </w:r>
      </w:ins>
      <w:ins w:id="1271" w:author="Chamberlain, Catherine" w:date="2020-11-13T10:38:00Z">
        <w:r w:rsidR="0078712F">
          <w:rPr>
            <w:rFonts w:ascii="Arial" w:hAnsi="Arial" w:cs="Arial"/>
            <w:sz w:val="22"/>
            <w:szCs w:val="22"/>
          </w:rPr>
          <w:t>Nijs, I., Peaucelle, M., Peñuelas, J., Piao, S. &amp; Janssens, I.A. (2016) Three times greater weight of daytime than of night-time temperature on leaf un</w:t>
        </w:r>
      </w:ins>
      <w:ins w:id="1272" w:author="Chamberlain, Catherine" w:date="2020-11-13T10:39:00Z">
        <w:r w:rsidR="0078712F">
          <w:rPr>
            <w:rFonts w:ascii="Arial" w:hAnsi="Arial" w:cs="Arial"/>
            <w:sz w:val="22"/>
            <w:szCs w:val="22"/>
          </w:rPr>
          <w:t xml:space="preserve">folding phenology in temperate trees. </w:t>
        </w:r>
        <w:r w:rsidR="0078712F">
          <w:rPr>
            <w:rFonts w:ascii="Arial" w:hAnsi="Arial" w:cs="Arial"/>
            <w:i/>
            <w:iCs/>
            <w:sz w:val="22"/>
            <w:szCs w:val="22"/>
          </w:rPr>
          <w:t>New Phytologist</w:t>
        </w:r>
        <w:r w:rsidR="0078712F">
          <w:rPr>
            <w:rFonts w:ascii="Arial" w:hAnsi="Arial" w:cs="Arial"/>
            <w:sz w:val="22"/>
            <w:szCs w:val="22"/>
          </w:rPr>
          <w:t xml:space="preserve"> </w:t>
        </w:r>
        <w:r w:rsidR="0078712F">
          <w:rPr>
            <w:rFonts w:ascii="Arial" w:hAnsi="Arial" w:cs="Arial"/>
            <w:b/>
            <w:bCs/>
            <w:sz w:val="22"/>
            <w:szCs w:val="22"/>
          </w:rPr>
          <w:t>212</w:t>
        </w:r>
        <w:r w:rsidR="0078712F">
          <w:rPr>
            <w:rFonts w:ascii="Arial" w:hAnsi="Arial" w:cs="Arial"/>
            <w:sz w:val="22"/>
            <w:szCs w:val="22"/>
          </w:rPr>
          <w:t>, 590-597.</w:t>
        </w:r>
      </w:ins>
    </w:p>
    <w:p w14:paraId="57D51116" w14:textId="0BF2430C" w:rsidR="00184B5A" w:rsidRDefault="00C10683" w:rsidP="00913202">
      <w:pPr>
        <w:pStyle w:val="bibitem"/>
        <w:widowControl/>
        <w:ind w:left="720" w:hanging="720"/>
        <w:rPr>
          <w:ins w:id="1273" w:author="Chamberlain, Catherine" w:date="2020-11-13T10:39:00Z"/>
          <w:rFonts w:ascii="Arial" w:hAnsi="Arial" w:cs="Arial"/>
          <w:sz w:val="22"/>
          <w:szCs w:val="22"/>
        </w:rPr>
      </w:pPr>
      <w:r w:rsidRPr="00C0771F">
        <w:rPr>
          <w:rFonts w:ascii="Arial" w:hAnsi="Arial" w:cs="Arial"/>
          <w:sz w:val="22"/>
          <w:szCs w:val="22"/>
          <w:rPrChange w:id="1274" w:author="Chamberlain, Catherine" w:date="2020-11-12T14:58:00Z">
            <w:rPr>
              <w:rFonts w:ascii="Arial" w:hAnsi="Arial" w:cs="Arial"/>
            </w:rPr>
          </w:rPrChange>
        </w:rPr>
        <w:t xml:space="preserve">Giorgi, F., Hurrell, J.W., Marinucci, M.R. &amp; Beniston, M. (1997) Elevation dependency of the surface climate change signal: a model study. </w:t>
      </w:r>
      <w:r w:rsidRPr="00C0771F">
        <w:rPr>
          <w:rFonts w:ascii="Arial" w:hAnsi="Arial" w:cs="Arial"/>
          <w:i/>
          <w:iCs/>
          <w:sz w:val="22"/>
          <w:szCs w:val="22"/>
          <w:rPrChange w:id="1275" w:author="Chamberlain, Catherine" w:date="2020-11-12T14:58:00Z">
            <w:rPr>
              <w:rFonts w:ascii="Arial" w:hAnsi="Arial" w:cs="Arial"/>
              <w:i/>
              <w:iCs/>
            </w:rPr>
          </w:rPrChange>
        </w:rPr>
        <w:t>Journal of Climate</w:t>
      </w:r>
      <w:r w:rsidRPr="00C0771F">
        <w:rPr>
          <w:rFonts w:ascii="Arial" w:hAnsi="Arial" w:cs="Arial"/>
          <w:sz w:val="22"/>
          <w:szCs w:val="22"/>
          <w:rPrChange w:id="1276" w:author="Chamberlain, Catherine" w:date="2020-11-12T14:58:00Z">
            <w:rPr>
              <w:rFonts w:ascii="Arial" w:hAnsi="Arial" w:cs="Arial"/>
            </w:rPr>
          </w:rPrChange>
        </w:rPr>
        <w:t xml:space="preserve"> </w:t>
      </w:r>
      <w:r w:rsidRPr="00C0771F">
        <w:rPr>
          <w:rFonts w:ascii="Arial" w:hAnsi="Arial" w:cs="Arial"/>
          <w:b/>
          <w:bCs/>
          <w:sz w:val="22"/>
          <w:szCs w:val="22"/>
          <w:rPrChange w:id="1277" w:author="Chamberlain, Catherine" w:date="2020-11-12T14:58:00Z">
            <w:rPr>
              <w:rFonts w:ascii="Arial" w:hAnsi="Arial" w:cs="Arial"/>
              <w:b/>
              <w:bCs/>
            </w:rPr>
          </w:rPrChange>
        </w:rPr>
        <w:t>10</w:t>
      </w:r>
      <w:r w:rsidRPr="00C0771F">
        <w:rPr>
          <w:rFonts w:ascii="Arial" w:hAnsi="Arial" w:cs="Arial"/>
          <w:sz w:val="22"/>
          <w:szCs w:val="22"/>
          <w:rPrChange w:id="1278" w:author="Chamberlain, Catherine" w:date="2020-11-12T14:58:00Z">
            <w:rPr>
              <w:rFonts w:ascii="Arial" w:hAnsi="Arial" w:cs="Arial"/>
            </w:rPr>
          </w:rPrChange>
        </w:rPr>
        <w:t xml:space="preserve">, 288–296 </w:t>
      </w:r>
    </w:p>
    <w:p w14:paraId="6802CBD2" w14:textId="7C2E5EA1" w:rsidR="007431D9" w:rsidRPr="007431D9" w:rsidRDefault="007431D9" w:rsidP="00913202">
      <w:pPr>
        <w:pStyle w:val="bibitem"/>
        <w:widowControl/>
        <w:ind w:left="720" w:hanging="720"/>
        <w:rPr>
          <w:rFonts w:ascii="Arial" w:hAnsi="Arial" w:cs="Arial"/>
          <w:sz w:val="22"/>
          <w:szCs w:val="22"/>
          <w:rPrChange w:id="1279" w:author="Chamberlain, Catherine" w:date="2020-11-13T10:41:00Z">
            <w:rPr>
              <w:rFonts w:ascii="Arial" w:hAnsi="Arial" w:cs="Arial"/>
            </w:rPr>
          </w:rPrChange>
        </w:rPr>
      </w:pPr>
      <w:ins w:id="1280" w:author="Chamberlain, Catherine" w:date="2020-11-13T10:39:00Z">
        <w:r>
          <w:rPr>
            <w:rFonts w:ascii="Arial" w:hAnsi="Arial" w:cs="Arial"/>
            <w:sz w:val="22"/>
            <w:szCs w:val="22"/>
          </w:rPr>
          <w:t>Grinevich, D.O., D</w:t>
        </w:r>
      </w:ins>
      <w:ins w:id="1281" w:author="Chamberlain, Catherine" w:date="2020-11-13T10:40:00Z">
        <w:r>
          <w:rPr>
            <w:rFonts w:ascii="Arial" w:hAnsi="Arial" w:cs="Arial"/>
            <w:sz w:val="22"/>
            <w:szCs w:val="22"/>
          </w:rPr>
          <w:t xml:space="preserve">esai, J.S., Stroup, K.P., Duan, J., Slabaugh, E. &amp; Doherty, C.J. (2019) Novel transcriptional responses to heat revealed by turning up the heat at night. </w:t>
        </w:r>
        <w:r>
          <w:rPr>
            <w:rFonts w:ascii="Arial" w:hAnsi="Arial" w:cs="Arial"/>
            <w:i/>
            <w:iCs/>
            <w:sz w:val="22"/>
            <w:szCs w:val="22"/>
          </w:rPr>
          <w:t>Plant Mole</w:t>
        </w:r>
      </w:ins>
      <w:ins w:id="1282" w:author="Chamberlain, Catherine" w:date="2020-11-13T10:41:00Z">
        <w:r>
          <w:rPr>
            <w:rFonts w:ascii="Arial" w:hAnsi="Arial" w:cs="Arial"/>
            <w:i/>
            <w:iCs/>
            <w:sz w:val="22"/>
            <w:szCs w:val="22"/>
          </w:rPr>
          <w:t>cular Biology</w:t>
        </w:r>
        <w:r>
          <w:rPr>
            <w:rFonts w:ascii="Arial" w:hAnsi="Arial" w:cs="Arial"/>
            <w:sz w:val="22"/>
            <w:szCs w:val="22"/>
          </w:rPr>
          <w:t xml:space="preserve"> </w:t>
        </w:r>
        <w:r>
          <w:rPr>
            <w:rFonts w:ascii="Arial" w:hAnsi="Arial" w:cs="Arial"/>
            <w:b/>
            <w:bCs/>
            <w:sz w:val="22"/>
            <w:szCs w:val="22"/>
          </w:rPr>
          <w:t>101</w:t>
        </w:r>
        <w:r>
          <w:rPr>
            <w:rFonts w:ascii="Arial" w:hAnsi="Arial" w:cs="Arial"/>
            <w:sz w:val="22"/>
            <w:szCs w:val="22"/>
          </w:rPr>
          <w:t xml:space="preserve">, 1-19. </w:t>
        </w:r>
      </w:ins>
    </w:p>
    <w:p w14:paraId="23FD5754" w14:textId="77777777" w:rsidR="00184B5A" w:rsidRPr="00C0771F" w:rsidRDefault="00C10683" w:rsidP="00913202">
      <w:pPr>
        <w:pStyle w:val="bibitem"/>
        <w:widowControl/>
        <w:ind w:left="720" w:hanging="720"/>
        <w:rPr>
          <w:rFonts w:ascii="Arial" w:hAnsi="Arial" w:cs="Arial"/>
          <w:sz w:val="22"/>
          <w:szCs w:val="22"/>
          <w:rPrChange w:id="1283" w:author="Chamberlain, Catherine" w:date="2020-11-12T14:58:00Z">
            <w:rPr>
              <w:rFonts w:ascii="Arial" w:hAnsi="Arial" w:cs="Arial"/>
            </w:rPr>
          </w:rPrChange>
        </w:rPr>
      </w:pPr>
      <w:r w:rsidRPr="00C0771F">
        <w:rPr>
          <w:rFonts w:ascii="Arial" w:hAnsi="Arial" w:cs="Arial"/>
          <w:sz w:val="22"/>
          <w:szCs w:val="22"/>
          <w:rPrChange w:id="1284" w:author="Chamberlain, Catherine" w:date="2020-11-12T14:58:00Z">
            <w:rPr>
              <w:rFonts w:ascii="Arial" w:hAnsi="Arial" w:cs="Arial"/>
            </w:rPr>
          </w:rPrChange>
        </w:rPr>
        <w:t xml:space="preserve">Izbicki, B.J., Alexander, H.D., Paulson, A.K., Frey, B.R., McEwan, R.W. &amp; Berry, A.I. (2020) Prescribed fire and natural canopy gap disturbances: Impacts on upland oak regeneration. </w:t>
      </w:r>
      <w:r w:rsidRPr="00C0771F">
        <w:rPr>
          <w:rFonts w:ascii="Arial" w:hAnsi="Arial" w:cs="Arial"/>
          <w:i/>
          <w:iCs/>
          <w:sz w:val="22"/>
          <w:szCs w:val="22"/>
          <w:rPrChange w:id="1285" w:author="Chamberlain, Catherine" w:date="2020-11-12T14:58:00Z">
            <w:rPr>
              <w:rFonts w:ascii="Arial" w:hAnsi="Arial" w:cs="Arial"/>
              <w:i/>
              <w:iCs/>
            </w:rPr>
          </w:rPrChange>
        </w:rPr>
        <w:t>Forest Ecology and Management</w:t>
      </w:r>
      <w:r w:rsidRPr="00C0771F">
        <w:rPr>
          <w:rFonts w:ascii="Arial" w:hAnsi="Arial" w:cs="Arial"/>
          <w:sz w:val="22"/>
          <w:szCs w:val="22"/>
          <w:rPrChange w:id="1286" w:author="Chamberlain, Catherine" w:date="2020-11-12T14:58:00Z">
            <w:rPr>
              <w:rFonts w:ascii="Arial" w:hAnsi="Arial" w:cs="Arial"/>
            </w:rPr>
          </w:rPrChange>
        </w:rPr>
        <w:t xml:space="preserve"> </w:t>
      </w:r>
      <w:r w:rsidRPr="00C0771F">
        <w:rPr>
          <w:rFonts w:ascii="Arial" w:hAnsi="Arial" w:cs="Arial"/>
          <w:b/>
          <w:bCs/>
          <w:sz w:val="22"/>
          <w:szCs w:val="22"/>
          <w:rPrChange w:id="1287" w:author="Chamberlain, Catherine" w:date="2020-11-12T14:58:00Z">
            <w:rPr>
              <w:rFonts w:ascii="Arial" w:hAnsi="Arial" w:cs="Arial"/>
              <w:b/>
              <w:bCs/>
            </w:rPr>
          </w:rPrChange>
        </w:rPr>
        <w:t>465</w:t>
      </w:r>
      <w:r w:rsidRPr="00C0771F">
        <w:rPr>
          <w:rFonts w:ascii="Arial" w:hAnsi="Arial" w:cs="Arial"/>
          <w:sz w:val="22"/>
          <w:szCs w:val="22"/>
          <w:rPrChange w:id="1288" w:author="Chamberlain, Catherine" w:date="2020-11-12T14:58:00Z">
            <w:rPr>
              <w:rFonts w:ascii="Arial" w:hAnsi="Arial" w:cs="Arial"/>
            </w:rPr>
          </w:rPrChange>
        </w:rPr>
        <w:t>, 118107.</w:t>
      </w:r>
    </w:p>
    <w:p w14:paraId="490BFF4A" w14:textId="1FD907B5" w:rsidR="00184B5A" w:rsidRPr="00C0771F" w:rsidRDefault="00C10683" w:rsidP="00913202">
      <w:pPr>
        <w:pStyle w:val="bibitem"/>
        <w:widowControl/>
        <w:ind w:left="720" w:hanging="720"/>
        <w:rPr>
          <w:rFonts w:ascii="Arial" w:hAnsi="Arial" w:cs="Arial"/>
          <w:sz w:val="22"/>
          <w:szCs w:val="22"/>
          <w:rPrChange w:id="1289" w:author="Chamberlain, Catherine" w:date="2020-11-12T14:58:00Z">
            <w:rPr>
              <w:rFonts w:ascii="Arial" w:hAnsi="Arial" w:cs="Arial"/>
            </w:rPr>
          </w:rPrChange>
        </w:rPr>
      </w:pPr>
      <w:r w:rsidRPr="00C0771F">
        <w:rPr>
          <w:rFonts w:ascii="Arial" w:hAnsi="Arial" w:cs="Arial"/>
          <w:sz w:val="22"/>
          <w:szCs w:val="22"/>
          <w:rPrChange w:id="1290" w:author="Chamberlain, Catherine" w:date="2020-11-12T14:58:00Z">
            <w:rPr>
              <w:rFonts w:ascii="Arial" w:hAnsi="Arial" w:cs="Arial"/>
            </w:rPr>
          </w:rPrChange>
        </w:rPr>
        <w:lastRenderedPageBreak/>
        <w:t xml:space="preserve">Knott, J.A., Desprez, J.M., Oswalt, C.M. &amp; Fei, S. (2019) Shifts in forest composition in the eastern </w:t>
      </w:r>
      <w:ins w:id="1291" w:author="Chamberlain, Catherine" w:date="2020-11-13T09:49:00Z">
        <w:r w:rsidR="00D52835">
          <w:rPr>
            <w:rFonts w:ascii="Arial" w:hAnsi="Arial" w:cs="Arial"/>
            <w:sz w:val="22"/>
            <w:szCs w:val="22"/>
          </w:rPr>
          <w:t>U</w:t>
        </w:r>
      </w:ins>
      <w:del w:id="1292" w:author="Chamberlain, Catherine" w:date="2020-11-13T09:49:00Z">
        <w:r w:rsidRPr="00C0771F" w:rsidDel="00D52835">
          <w:rPr>
            <w:rFonts w:ascii="Arial" w:hAnsi="Arial" w:cs="Arial"/>
            <w:sz w:val="22"/>
            <w:szCs w:val="22"/>
            <w:rPrChange w:id="1293" w:author="Chamberlain, Catherine" w:date="2020-11-12T14:58:00Z">
              <w:rPr>
                <w:rFonts w:ascii="Arial" w:hAnsi="Arial" w:cs="Arial"/>
              </w:rPr>
            </w:rPrChange>
          </w:rPr>
          <w:delText>u</w:delText>
        </w:r>
      </w:del>
      <w:r w:rsidRPr="00C0771F">
        <w:rPr>
          <w:rFonts w:ascii="Arial" w:hAnsi="Arial" w:cs="Arial"/>
          <w:sz w:val="22"/>
          <w:szCs w:val="22"/>
          <w:rPrChange w:id="1294" w:author="Chamberlain, Catherine" w:date="2020-11-12T14:58:00Z">
            <w:rPr>
              <w:rFonts w:ascii="Arial" w:hAnsi="Arial" w:cs="Arial"/>
            </w:rPr>
          </w:rPrChange>
        </w:rPr>
        <w:t xml:space="preserve">nited </w:t>
      </w:r>
      <w:ins w:id="1295" w:author="Chamberlain, Catherine" w:date="2020-11-13T09:49:00Z">
        <w:r w:rsidR="00D52835">
          <w:rPr>
            <w:rFonts w:ascii="Arial" w:hAnsi="Arial" w:cs="Arial"/>
            <w:sz w:val="22"/>
            <w:szCs w:val="22"/>
          </w:rPr>
          <w:t>S</w:t>
        </w:r>
      </w:ins>
      <w:del w:id="1296" w:author="Chamberlain, Catherine" w:date="2020-11-13T09:49:00Z">
        <w:r w:rsidRPr="00C0771F" w:rsidDel="00D52835">
          <w:rPr>
            <w:rFonts w:ascii="Arial" w:hAnsi="Arial" w:cs="Arial"/>
            <w:sz w:val="22"/>
            <w:szCs w:val="22"/>
            <w:rPrChange w:id="1297" w:author="Chamberlain, Catherine" w:date="2020-11-12T14:58:00Z">
              <w:rPr>
                <w:rFonts w:ascii="Arial" w:hAnsi="Arial" w:cs="Arial"/>
              </w:rPr>
            </w:rPrChange>
          </w:rPr>
          <w:delText>s</w:delText>
        </w:r>
      </w:del>
      <w:r w:rsidRPr="00C0771F">
        <w:rPr>
          <w:rFonts w:ascii="Arial" w:hAnsi="Arial" w:cs="Arial"/>
          <w:sz w:val="22"/>
          <w:szCs w:val="22"/>
          <w:rPrChange w:id="1298" w:author="Chamberlain, Catherine" w:date="2020-11-12T14:58:00Z">
            <w:rPr>
              <w:rFonts w:ascii="Arial" w:hAnsi="Arial" w:cs="Arial"/>
            </w:rPr>
          </w:rPrChange>
        </w:rPr>
        <w:t xml:space="preserve">tates. </w:t>
      </w:r>
      <w:r w:rsidRPr="00C0771F">
        <w:rPr>
          <w:rFonts w:ascii="Arial" w:hAnsi="Arial" w:cs="Arial"/>
          <w:i/>
          <w:iCs/>
          <w:sz w:val="22"/>
          <w:szCs w:val="22"/>
          <w:rPrChange w:id="1299" w:author="Chamberlain, Catherine" w:date="2020-11-12T14:58:00Z">
            <w:rPr>
              <w:rFonts w:ascii="Arial" w:hAnsi="Arial" w:cs="Arial"/>
              <w:i/>
              <w:iCs/>
            </w:rPr>
          </w:rPrChange>
        </w:rPr>
        <w:t>Forest Ecology and Management</w:t>
      </w:r>
      <w:r w:rsidRPr="00C0771F">
        <w:rPr>
          <w:rFonts w:ascii="Arial" w:hAnsi="Arial" w:cs="Arial"/>
          <w:sz w:val="22"/>
          <w:szCs w:val="22"/>
          <w:rPrChange w:id="1300" w:author="Chamberlain, Catherine" w:date="2020-11-12T14:58:00Z">
            <w:rPr>
              <w:rFonts w:ascii="Arial" w:hAnsi="Arial" w:cs="Arial"/>
            </w:rPr>
          </w:rPrChange>
        </w:rPr>
        <w:t xml:space="preserve"> </w:t>
      </w:r>
      <w:r w:rsidRPr="00C0771F">
        <w:rPr>
          <w:rFonts w:ascii="Arial" w:hAnsi="Arial" w:cs="Arial"/>
          <w:b/>
          <w:bCs/>
          <w:sz w:val="22"/>
          <w:szCs w:val="22"/>
          <w:rPrChange w:id="1301" w:author="Chamberlain, Catherine" w:date="2020-11-12T14:58:00Z">
            <w:rPr>
              <w:rFonts w:ascii="Arial" w:hAnsi="Arial" w:cs="Arial"/>
              <w:b/>
              <w:bCs/>
            </w:rPr>
          </w:rPrChange>
        </w:rPr>
        <w:t>433</w:t>
      </w:r>
      <w:r w:rsidRPr="00C0771F">
        <w:rPr>
          <w:rFonts w:ascii="Arial" w:hAnsi="Arial" w:cs="Arial"/>
          <w:sz w:val="22"/>
          <w:szCs w:val="22"/>
          <w:rPrChange w:id="1302" w:author="Chamberlain, Catherine" w:date="2020-11-12T14:58:00Z">
            <w:rPr>
              <w:rFonts w:ascii="Arial" w:hAnsi="Arial" w:cs="Arial"/>
            </w:rPr>
          </w:rPrChange>
        </w:rPr>
        <w:t>, 176–183.</w:t>
      </w:r>
    </w:p>
    <w:p w14:paraId="6C4DA88D" w14:textId="77777777" w:rsidR="00184B5A" w:rsidRPr="00C0771F" w:rsidRDefault="00C10683" w:rsidP="00913202">
      <w:pPr>
        <w:pStyle w:val="bibitem"/>
        <w:widowControl/>
        <w:ind w:left="720" w:hanging="720"/>
        <w:rPr>
          <w:rFonts w:ascii="Arial" w:hAnsi="Arial" w:cs="Arial"/>
          <w:sz w:val="22"/>
          <w:szCs w:val="22"/>
          <w:rPrChange w:id="1303" w:author="Chamberlain, Catherine" w:date="2020-11-12T14:58:00Z">
            <w:rPr>
              <w:rFonts w:ascii="Arial" w:hAnsi="Arial" w:cs="Arial"/>
            </w:rPr>
          </w:rPrChange>
        </w:rPr>
      </w:pPr>
      <w:r w:rsidRPr="00C0771F">
        <w:rPr>
          <w:rFonts w:ascii="Arial" w:hAnsi="Arial" w:cs="Arial"/>
          <w:sz w:val="22"/>
          <w:szCs w:val="22"/>
          <w:rPrChange w:id="1304" w:author="Chamberlain, Catherine" w:date="2020-11-12T14:58:00Z">
            <w:rPr>
              <w:rFonts w:ascii="Arial" w:hAnsi="Arial" w:cs="Arial"/>
            </w:rPr>
          </w:rPrChange>
        </w:rPr>
        <w:t xml:space="preserve">Lloyd, A.H. &amp; Bunn, A.G. (2007) Responses of the circumpolar boreal forest to 20th century climate variability. </w:t>
      </w:r>
      <w:r w:rsidRPr="00C0771F">
        <w:rPr>
          <w:rFonts w:ascii="Arial" w:hAnsi="Arial" w:cs="Arial"/>
          <w:i/>
          <w:iCs/>
          <w:sz w:val="22"/>
          <w:szCs w:val="22"/>
          <w:rPrChange w:id="1305" w:author="Chamberlain, Catherine" w:date="2020-11-12T14:58:00Z">
            <w:rPr>
              <w:rFonts w:ascii="Arial" w:hAnsi="Arial" w:cs="Arial"/>
              <w:i/>
              <w:iCs/>
            </w:rPr>
          </w:rPrChange>
        </w:rPr>
        <w:t>Environmental Research Letters</w:t>
      </w:r>
      <w:r w:rsidRPr="00C0771F">
        <w:rPr>
          <w:rFonts w:ascii="Arial" w:hAnsi="Arial" w:cs="Arial"/>
          <w:sz w:val="22"/>
          <w:szCs w:val="22"/>
          <w:rPrChange w:id="1306" w:author="Chamberlain, Catherine" w:date="2020-11-12T14:58:00Z">
            <w:rPr>
              <w:rFonts w:ascii="Arial" w:hAnsi="Arial" w:cs="Arial"/>
            </w:rPr>
          </w:rPrChange>
        </w:rPr>
        <w:t xml:space="preserve"> </w:t>
      </w:r>
      <w:r w:rsidRPr="00C0771F">
        <w:rPr>
          <w:rFonts w:ascii="Arial" w:hAnsi="Arial" w:cs="Arial"/>
          <w:b/>
          <w:bCs/>
          <w:sz w:val="22"/>
          <w:szCs w:val="22"/>
          <w:rPrChange w:id="1307" w:author="Chamberlain, Catherine" w:date="2020-11-12T14:58:00Z">
            <w:rPr>
              <w:rFonts w:ascii="Arial" w:hAnsi="Arial" w:cs="Arial"/>
              <w:b/>
              <w:bCs/>
            </w:rPr>
          </w:rPrChange>
        </w:rPr>
        <w:t>2</w:t>
      </w:r>
      <w:r w:rsidRPr="00C0771F">
        <w:rPr>
          <w:rFonts w:ascii="Arial" w:hAnsi="Arial" w:cs="Arial"/>
          <w:sz w:val="22"/>
          <w:szCs w:val="22"/>
          <w:rPrChange w:id="1308" w:author="Chamberlain, Catherine" w:date="2020-11-12T14:58:00Z">
            <w:rPr>
              <w:rFonts w:ascii="Arial" w:hAnsi="Arial" w:cs="Arial"/>
            </w:rPr>
          </w:rPrChange>
        </w:rPr>
        <w:t>, 045013.</w:t>
      </w:r>
    </w:p>
    <w:p w14:paraId="7A480DEC" w14:textId="77777777" w:rsidR="00184B5A" w:rsidRPr="00C0771F" w:rsidRDefault="00C10683" w:rsidP="00913202">
      <w:pPr>
        <w:pStyle w:val="bibitem"/>
        <w:widowControl/>
        <w:ind w:left="720" w:hanging="720"/>
        <w:rPr>
          <w:rFonts w:ascii="Arial" w:hAnsi="Arial" w:cs="Arial"/>
          <w:sz w:val="22"/>
          <w:szCs w:val="22"/>
          <w:rPrChange w:id="1309" w:author="Chamberlain, Catherine" w:date="2020-11-12T14:58:00Z">
            <w:rPr>
              <w:rFonts w:ascii="Arial" w:hAnsi="Arial" w:cs="Arial"/>
            </w:rPr>
          </w:rPrChange>
        </w:rPr>
      </w:pPr>
      <w:r w:rsidRPr="00C0771F">
        <w:rPr>
          <w:rFonts w:ascii="Arial" w:hAnsi="Arial" w:cs="Arial"/>
          <w:sz w:val="22"/>
          <w:szCs w:val="22"/>
          <w:rPrChange w:id="1310" w:author="Chamberlain, Catherine" w:date="2020-11-12T14:58:00Z">
            <w:rPr>
              <w:rFonts w:ascii="Arial" w:hAnsi="Arial" w:cs="Arial"/>
            </w:rPr>
          </w:rPrChange>
        </w:rPr>
        <w:t xml:space="preserve">Lorimer, C.G. (1989) Relative effects of small and large disturbances on temperate hardwood forest structure. </w:t>
      </w:r>
      <w:r w:rsidRPr="00C0771F">
        <w:rPr>
          <w:rFonts w:ascii="Arial" w:hAnsi="Arial" w:cs="Arial"/>
          <w:i/>
          <w:iCs/>
          <w:sz w:val="22"/>
          <w:szCs w:val="22"/>
          <w:rPrChange w:id="1311" w:author="Chamberlain, Catherine" w:date="2020-11-12T14:58:00Z">
            <w:rPr>
              <w:rFonts w:ascii="Arial" w:hAnsi="Arial" w:cs="Arial"/>
              <w:i/>
              <w:iCs/>
            </w:rPr>
          </w:rPrChange>
        </w:rPr>
        <w:t>Ecology</w:t>
      </w:r>
      <w:r w:rsidRPr="00C0771F">
        <w:rPr>
          <w:rFonts w:ascii="Arial" w:hAnsi="Arial" w:cs="Arial"/>
          <w:sz w:val="22"/>
          <w:szCs w:val="22"/>
          <w:rPrChange w:id="1312" w:author="Chamberlain, Catherine" w:date="2020-11-12T14:58:00Z">
            <w:rPr>
              <w:rFonts w:ascii="Arial" w:hAnsi="Arial" w:cs="Arial"/>
            </w:rPr>
          </w:rPrChange>
        </w:rPr>
        <w:t xml:space="preserve"> </w:t>
      </w:r>
      <w:r w:rsidRPr="00C0771F">
        <w:rPr>
          <w:rFonts w:ascii="Arial" w:hAnsi="Arial" w:cs="Arial"/>
          <w:b/>
          <w:bCs/>
          <w:sz w:val="22"/>
          <w:szCs w:val="22"/>
          <w:rPrChange w:id="1313" w:author="Chamberlain, Catherine" w:date="2020-11-12T14:58:00Z">
            <w:rPr>
              <w:rFonts w:ascii="Arial" w:hAnsi="Arial" w:cs="Arial"/>
              <w:b/>
              <w:bCs/>
            </w:rPr>
          </w:rPrChange>
        </w:rPr>
        <w:t>70</w:t>
      </w:r>
      <w:r w:rsidRPr="00C0771F">
        <w:rPr>
          <w:rFonts w:ascii="Arial" w:hAnsi="Arial" w:cs="Arial"/>
          <w:sz w:val="22"/>
          <w:szCs w:val="22"/>
          <w:rPrChange w:id="1314" w:author="Chamberlain, Catherine" w:date="2020-11-12T14:58:00Z">
            <w:rPr>
              <w:rFonts w:ascii="Arial" w:hAnsi="Arial" w:cs="Arial"/>
            </w:rPr>
          </w:rPrChange>
        </w:rPr>
        <w:t>, 565–567.</w:t>
      </w:r>
    </w:p>
    <w:p w14:paraId="394B1BBC" w14:textId="640969EB" w:rsidR="00184B5A" w:rsidRPr="00C0771F" w:rsidRDefault="00C10683" w:rsidP="00913202">
      <w:pPr>
        <w:pStyle w:val="bibitem"/>
        <w:widowControl/>
        <w:ind w:left="720" w:hanging="720"/>
        <w:rPr>
          <w:rFonts w:ascii="Arial" w:hAnsi="Arial" w:cs="Arial"/>
          <w:sz w:val="22"/>
          <w:szCs w:val="22"/>
          <w:rPrChange w:id="1315" w:author="Chamberlain, Catherine" w:date="2020-11-12T14:58:00Z">
            <w:rPr>
              <w:rFonts w:ascii="Arial" w:hAnsi="Arial" w:cs="Arial"/>
            </w:rPr>
          </w:rPrChange>
        </w:rPr>
      </w:pPr>
      <w:r w:rsidRPr="00C0771F">
        <w:rPr>
          <w:rFonts w:ascii="Arial" w:hAnsi="Arial" w:cs="Arial"/>
          <w:sz w:val="22"/>
          <w:szCs w:val="22"/>
          <w:rPrChange w:id="1316" w:author="Chamberlain, Catherine" w:date="2020-11-12T14:58:00Z">
            <w:rPr>
              <w:rFonts w:ascii="Arial" w:hAnsi="Arial" w:cs="Arial"/>
            </w:rPr>
          </w:rPrChange>
        </w:rPr>
        <w:t xml:space="preserve">Mitchell, R.J., Bellamy, P.E., Ellis, C.J., Hewison, R.L., Hodgetts, N.G., Iason, G.R., Littlewood, N.A., Newey, S., Stockan, J.A. &amp; Taylor, A.F.S. (2019) Collapsing foundations: The ecology of the </w:t>
      </w:r>
      <w:ins w:id="1317" w:author="Chamberlain, Catherine" w:date="2020-11-13T09:49:00Z">
        <w:r w:rsidR="00D52835">
          <w:rPr>
            <w:rFonts w:ascii="Arial" w:hAnsi="Arial" w:cs="Arial"/>
            <w:sz w:val="22"/>
            <w:szCs w:val="22"/>
          </w:rPr>
          <w:t>B</w:t>
        </w:r>
      </w:ins>
      <w:del w:id="1318" w:author="Chamberlain, Catherine" w:date="2020-11-13T09:49:00Z">
        <w:r w:rsidRPr="00C0771F" w:rsidDel="00D52835">
          <w:rPr>
            <w:rFonts w:ascii="Arial" w:hAnsi="Arial" w:cs="Arial"/>
            <w:sz w:val="22"/>
            <w:szCs w:val="22"/>
            <w:rPrChange w:id="1319" w:author="Chamberlain, Catherine" w:date="2020-11-12T14:58:00Z">
              <w:rPr>
                <w:rFonts w:ascii="Arial" w:hAnsi="Arial" w:cs="Arial"/>
              </w:rPr>
            </w:rPrChange>
          </w:rPr>
          <w:delText>b</w:delText>
        </w:r>
      </w:del>
      <w:r w:rsidRPr="00C0771F">
        <w:rPr>
          <w:rFonts w:ascii="Arial" w:hAnsi="Arial" w:cs="Arial"/>
          <w:sz w:val="22"/>
          <w:szCs w:val="22"/>
          <w:rPrChange w:id="1320" w:author="Chamberlain, Catherine" w:date="2020-11-12T14:58:00Z">
            <w:rPr>
              <w:rFonts w:ascii="Arial" w:hAnsi="Arial" w:cs="Arial"/>
            </w:rPr>
          </w:rPrChange>
        </w:rPr>
        <w:t xml:space="preserve">ritish oak, implications of its decline and mitigation options. </w:t>
      </w:r>
      <w:r w:rsidRPr="00C0771F">
        <w:rPr>
          <w:rFonts w:ascii="Arial" w:hAnsi="Arial" w:cs="Arial"/>
          <w:i/>
          <w:iCs/>
          <w:sz w:val="22"/>
          <w:szCs w:val="22"/>
          <w:rPrChange w:id="1321" w:author="Chamberlain, Catherine" w:date="2020-11-12T14:58:00Z">
            <w:rPr>
              <w:rFonts w:ascii="Arial" w:hAnsi="Arial" w:cs="Arial"/>
              <w:i/>
              <w:iCs/>
            </w:rPr>
          </w:rPrChange>
        </w:rPr>
        <w:t>Biological Conservation</w:t>
      </w:r>
      <w:r w:rsidRPr="00C0771F">
        <w:rPr>
          <w:rFonts w:ascii="Arial" w:hAnsi="Arial" w:cs="Arial"/>
          <w:sz w:val="22"/>
          <w:szCs w:val="22"/>
          <w:rPrChange w:id="1322" w:author="Chamberlain, Catherine" w:date="2020-11-12T14:58:00Z">
            <w:rPr>
              <w:rFonts w:ascii="Arial" w:hAnsi="Arial" w:cs="Arial"/>
            </w:rPr>
          </w:rPrChange>
        </w:rPr>
        <w:t xml:space="preserve"> </w:t>
      </w:r>
      <w:r w:rsidRPr="00C0771F">
        <w:rPr>
          <w:rFonts w:ascii="Arial" w:hAnsi="Arial" w:cs="Arial"/>
          <w:b/>
          <w:bCs/>
          <w:sz w:val="22"/>
          <w:szCs w:val="22"/>
          <w:rPrChange w:id="1323" w:author="Chamberlain, Catherine" w:date="2020-11-12T14:58:00Z">
            <w:rPr>
              <w:rFonts w:ascii="Arial" w:hAnsi="Arial" w:cs="Arial"/>
              <w:b/>
              <w:bCs/>
            </w:rPr>
          </w:rPrChange>
        </w:rPr>
        <w:t>233</w:t>
      </w:r>
      <w:r w:rsidRPr="00C0771F">
        <w:rPr>
          <w:rFonts w:ascii="Arial" w:hAnsi="Arial" w:cs="Arial"/>
          <w:sz w:val="22"/>
          <w:szCs w:val="22"/>
          <w:rPrChange w:id="1324" w:author="Chamberlain, Catherine" w:date="2020-11-12T14:58:00Z">
            <w:rPr>
              <w:rFonts w:ascii="Arial" w:hAnsi="Arial" w:cs="Arial"/>
            </w:rPr>
          </w:rPrChange>
        </w:rPr>
        <w:t>, 316–327.</w:t>
      </w:r>
    </w:p>
    <w:p w14:paraId="1173BEA9" w14:textId="77777777" w:rsidR="00184B5A" w:rsidRPr="00C0771F" w:rsidRDefault="00C10683" w:rsidP="00913202">
      <w:pPr>
        <w:pStyle w:val="bibitem"/>
        <w:widowControl/>
        <w:ind w:left="720" w:hanging="720"/>
        <w:rPr>
          <w:rFonts w:ascii="Arial" w:hAnsi="Arial" w:cs="Arial"/>
          <w:sz w:val="22"/>
          <w:szCs w:val="22"/>
          <w:rPrChange w:id="1325" w:author="Chamberlain, Catherine" w:date="2020-11-12T14:58:00Z">
            <w:rPr>
              <w:rFonts w:ascii="Arial" w:hAnsi="Arial" w:cs="Arial"/>
            </w:rPr>
          </w:rPrChange>
        </w:rPr>
      </w:pPr>
      <w:r w:rsidRPr="00C0771F">
        <w:rPr>
          <w:rFonts w:ascii="Arial" w:hAnsi="Arial" w:cs="Arial"/>
          <w:sz w:val="22"/>
          <w:szCs w:val="22"/>
          <w:rPrChange w:id="1326" w:author="Chamberlain, Catherine" w:date="2020-11-12T14:58:00Z">
            <w:rPr>
              <w:rFonts w:ascii="Arial" w:hAnsi="Arial" w:cs="Arial"/>
            </w:rPr>
          </w:rPrChange>
        </w:rPr>
        <w:t xml:space="preserve">Mladenoff, D.J. (1987) Dynamics of nitrogen mineralization and nitrification in hemlock and hardwood treefall gaps. </w:t>
      </w:r>
      <w:r w:rsidRPr="00C0771F">
        <w:rPr>
          <w:rFonts w:ascii="Arial" w:hAnsi="Arial" w:cs="Arial"/>
          <w:i/>
          <w:iCs/>
          <w:sz w:val="22"/>
          <w:szCs w:val="22"/>
          <w:rPrChange w:id="1327" w:author="Chamberlain, Catherine" w:date="2020-11-12T14:58:00Z">
            <w:rPr>
              <w:rFonts w:ascii="Arial" w:hAnsi="Arial" w:cs="Arial"/>
              <w:i/>
              <w:iCs/>
            </w:rPr>
          </w:rPrChange>
        </w:rPr>
        <w:t>Ecology</w:t>
      </w:r>
      <w:r w:rsidRPr="00C0771F">
        <w:rPr>
          <w:rFonts w:ascii="Arial" w:hAnsi="Arial" w:cs="Arial"/>
          <w:sz w:val="22"/>
          <w:szCs w:val="22"/>
          <w:rPrChange w:id="1328" w:author="Chamberlain, Catherine" w:date="2020-11-12T14:58:00Z">
            <w:rPr>
              <w:rFonts w:ascii="Arial" w:hAnsi="Arial" w:cs="Arial"/>
            </w:rPr>
          </w:rPrChange>
        </w:rPr>
        <w:t xml:space="preserve"> </w:t>
      </w:r>
      <w:r w:rsidRPr="00C0771F">
        <w:rPr>
          <w:rFonts w:ascii="Arial" w:hAnsi="Arial" w:cs="Arial"/>
          <w:b/>
          <w:bCs/>
          <w:sz w:val="22"/>
          <w:szCs w:val="22"/>
          <w:rPrChange w:id="1329" w:author="Chamberlain, Catherine" w:date="2020-11-12T14:58:00Z">
            <w:rPr>
              <w:rFonts w:ascii="Arial" w:hAnsi="Arial" w:cs="Arial"/>
              <w:b/>
              <w:bCs/>
            </w:rPr>
          </w:rPrChange>
        </w:rPr>
        <w:t>68</w:t>
      </w:r>
      <w:r w:rsidRPr="00C0771F">
        <w:rPr>
          <w:rFonts w:ascii="Arial" w:hAnsi="Arial" w:cs="Arial"/>
          <w:sz w:val="22"/>
          <w:szCs w:val="22"/>
          <w:rPrChange w:id="1330" w:author="Chamberlain, Catherine" w:date="2020-11-12T14:58:00Z">
            <w:rPr>
              <w:rFonts w:ascii="Arial" w:hAnsi="Arial" w:cs="Arial"/>
            </w:rPr>
          </w:rPrChange>
        </w:rPr>
        <w:t>, 1171–1180.</w:t>
      </w:r>
    </w:p>
    <w:p w14:paraId="20661830" w14:textId="77777777" w:rsidR="00184B5A" w:rsidRPr="00C0771F" w:rsidRDefault="00C10683" w:rsidP="00913202">
      <w:pPr>
        <w:pStyle w:val="bibitem"/>
        <w:widowControl/>
        <w:ind w:left="720" w:hanging="720"/>
        <w:rPr>
          <w:rFonts w:ascii="Arial" w:hAnsi="Arial" w:cs="Arial"/>
          <w:sz w:val="22"/>
          <w:szCs w:val="22"/>
          <w:rPrChange w:id="1331" w:author="Chamberlain, Catherine" w:date="2020-11-12T14:58:00Z">
            <w:rPr>
              <w:rFonts w:ascii="Arial" w:hAnsi="Arial" w:cs="Arial"/>
            </w:rPr>
          </w:rPrChange>
        </w:rPr>
      </w:pPr>
      <w:r w:rsidRPr="00C0771F">
        <w:rPr>
          <w:rFonts w:ascii="Arial" w:hAnsi="Arial" w:cs="Arial"/>
          <w:sz w:val="22"/>
          <w:szCs w:val="22"/>
          <w:rPrChange w:id="1332" w:author="Chamberlain, Catherine" w:date="2020-11-12T14:58:00Z">
            <w:rPr>
              <w:rFonts w:ascii="Arial" w:hAnsi="Arial" w:cs="Arial"/>
            </w:rPr>
          </w:rPrChange>
        </w:rPr>
        <w:t xml:space="preserve">Opdam, P. &amp; Wascher, D. (2004) Climate change meets habitat fragmentation: linking landscape and biogeographical scale levels in research and conservation. </w:t>
      </w:r>
      <w:r w:rsidRPr="00C0771F">
        <w:rPr>
          <w:rFonts w:ascii="Arial" w:hAnsi="Arial" w:cs="Arial"/>
          <w:i/>
          <w:iCs/>
          <w:sz w:val="22"/>
          <w:szCs w:val="22"/>
          <w:rPrChange w:id="1333" w:author="Chamberlain, Catherine" w:date="2020-11-12T14:58:00Z">
            <w:rPr>
              <w:rFonts w:ascii="Arial" w:hAnsi="Arial" w:cs="Arial"/>
              <w:i/>
              <w:iCs/>
            </w:rPr>
          </w:rPrChange>
        </w:rPr>
        <w:t>Biological conservation</w:t>
      </w:r>
      <w:r w:rsidRPr="00C0771F">
        <w:rPr>
          <w:rFonts w:ascii="Arial" w:hAnsi="Arial" w:cs="Arial"/>
          <w:sz w:val="22"/>
          <w:szCs w:val="22"/>
          <w:rPrChange w:id="1334" w:author="Chamberlain, Catherine" w:date="2020-11-12T14:58:00Z">
            <w:rPr>
              <w:rFonts w:ascii="Arial" w:hAnsi="Arial" w:cs="Arial"/>
            </w:rPr>
          </w:rPrChange>
        </w:rPr>
        <w:t xml:space="preserve"> </w:t>
      </w:r>
      <w:r w:rsidRPr="00C0771F">
        <w:rPr>
          <w:rFonts w:ascii="Arial" w:hAnsi="Arial" w:cs="Arial"/>
          <w:b/>
          <w:bCs/>
          <w:sz w:val="22"/>
          <w:szCs w:val="22"/>
          <w:rPrChange w:id="1335" w:author="Chamberlain, Catherine" w:date="2020-11-12T14:58:00Z">
            <w:rPr>
              <w:rFonts w:ascii="Arial" w:hAnsi="Arial" w:cs="Arial"/>
              <w:b/>
              <w:bCs/>
            </w:rPr>
          </w:rPrChange>
        </w:rPr>
        <w:t>117</w:t>
      </w:r>
      <w:r w:rsidRPr="00C0771F">
        <w:rPr>
          <w:rFonts w:ascii="Arial" w:hAnsi="Arial" w:cs="Arial"/>
          <w:sz w:val="22"/>
          <w:szCs w:val="22"/>
          <w:rPrChange w:id="1336" w:author="Chamberlain, Catherine" w:date="2020-11-12T14:58:00Z">
            <w:rPr>
              <w:rFonts w:ascii="Arial" w:hAnsi="Arial" w:cs="Arial"/>
            </w:rPr>
          </w:rPrChange>
        </w:rPr>
        <w:t>, 285–297.</w:t>
      </w:r>
    </w:p>
    <w:p w14:paraId="07BAA529" w14:textId="77777777" w:rsidR="00184B5A" w:rsidRPr="00C0771F" w:rsidRDefault="00C10683" w:rsidP="00913202">
      <w:pPr>
        <w:pStyle w:val="bibitem"/>
        <w:widowControl/>
        <w:ind w:left="720" w:hanging="720"/>
        <w:rPr>
          <w:rFonts w:ascii="Arial" w:hAnsi="Arial" w:cs="Arial"/>
          <w:sz w:val="22"/>
          <w:szCs w:val="22"/>
          <w:rPrChange w:id="1337" w:author="Chamberlain, Catherine" w:date="2020-11-12T14:58:00Z">
            <w:rPr>
              <w:rFonts w:ascii="Arial" w:hAnsi="Arial" w:cs="Arial"/>
            </w:rPr>
          </w:rPrChange>
        </w:rPr>
      </w:pPr>
      <w:r w:rsidRPr="00C0771F">
        <w:rPr>
          <w:rFonts w:ascii="Arial" w:hAnsi="Arial" w:cs="Arial"/>
          <w:sz w:val="22"/>
          <w:szCs w:val="22"/>
          <w:rPrChange w:id="1338" w:author="Chamberlain, Catherine" w:date="2020-11-12T14:58:00Z">
            <w:rPr>
              <w:rFonts w:ascii="Arial" w:hAnsi="Arial" w:cs="Arial"/>
            </w:rPr>
          </w:rPrChange>
        </w:rPr>
        <w:t xml:space="preserve">Parmesan, C. &amp; Yohe, G. (2003) A globally coherent fingerprint of climate change impacts across natural systems. </w:t>
      </w:r>
      <w:r w:rsidRPr="00C0771F">
        <w:rPr>
          <w:rFonts w:ascii="Arial" w:hAnsi="Arial" w:cs="Arial"/>
          <w:i/>
          <w:iCs/>
          <w:sz w:val="22"/>
          <w:szCs w:val="22"/>
          <w:rPrChange w:id="1339" w:author="Chamberlain, Catherine" w:date="2020-11-12T14:58:00Z">
            <w:rPr>
              <w:rFonts w:ascii="Arial" w:hAnsi="Arial" w:cs="Arial"/>
              <w:i/>
              <w:iCs/>
            </w:rPr>
          </w:rPrChange>
        </w:rPr>
        <w:t>Nature</w:t>
      </w:r>
      <w:r w:rsidRPr="00C0771F">
        <w:rPr>
          <w:rFonts w:ascii="Arial" w:hAnsi="Arial" w:cs="Arial"/>
          <w:sz w:val="22"/>
          <w:szCs w:val="22"/>
          <w:rPrChange w:id="1340" w:author="Chamberlain, Catherine" w:date="2020-11-12T14:58:00Z">
            <w:rPr>
              <w:rFonts w:ascii="Arial" w:hAnsi="Arial" w:cs="Arial"/>
            </w:rPr>
          </w:rPrChange>
        </w:rPr>
        <w:t xml:space="preserve"> </w:t>
      </w:r>
      <w:r w:rsidRPr="00C0771F">
        <w:rPr>
          <w:rFonts w:ascii="Arial" w:hAnsi="Arial" w:cs="Arial"/>
          <w:b/>
          <w:bCs/>
          <w:sz w:val="22"/>
          <w:szCs w:val="22"/>
          <w:rPrChange w:id="1341" w:author="Chamberlain, Catherine" w:date="2020-11-12T14:58:00Z">
            <w:rPr>
              <w:rFonts w:ascii="Arial" w:hAnsi="Arial" w:cs="Arial"/>
              <w:b/>
              <w:bCs/>
            </w:rPr>
          </w:rPrChange>
        </w:rPr>
        <w:t>421</w:t>
      </w:r>
      <w:r w:rsidRPr="00C0771F">
        <w:rPr>
          <w:rFonts w:ascii="Arial" w:hAnsi="Arial" w:cs="Arial"/>
          <w:sz w:val="22"/>
          <w:szCs w:val="22"/>
          <w:rPrChange w:id="1342" w:author="Chamberlain, Catherine" w:date="2020-11-12T14:58:00Z">
            <w:rPr>
              <w:rFonts w:ascii="Arial" w:hAnsi="Arial" w:cs="Arial"/>
            </w:rPr>
          </w:rPrChange>
        </w:rPr>
        <w:t>, 37.</w:t>
      </w:r>
    </w:p>
    <w:p w14:paraId="1E5EC075" w14:textId="77777777" w:rsidR="00184B5A" w:rsidRPr="00C0771F" w:rsidRDefault="00C10683" w:rsidP="00913202">
      <w:pPr>
        <w:pStyle w:val="bibitem"/>
        <w:widowControl/>
        <w:ind w:left="720" w:hanging="720"/>
        <w:rPr>
          <w:rFonts w:ascii="Arial" w:hAnsi="Arial" w:cs="Arial"/>
          <w:sz w:val="22"/>
          <w:szCs w:val="22"/>
          <w:rPrChange w:id="1343" w:author="Chamberlain, Catherine" w:date="2020-11-12T14:58:00Z">
            <w:rPr>
              <w:rFonts w:ascii="Arial" w:hAnsi="Arial" w:cs="Arial"/>
            </w:rPr>
          </w:rPrChange>
        </w:rPr>
      </w:pPr>
      <w:r w:rsidRPr="00C0771F">
        <w:rPr>
          <w:rFonts w:ascii="Arial" w:hAnsi="Arial" w:cs="Arial"/>
          <w:sz w:val="22"/>
          <w:szCs w:val="22"/>
          <w:rPrChange w:id="1344" w:author="Chamberlain, Catherine" w:date="2020-11-12T14:58:00Z">
            <w:rPr>
              <w:rFonts w:ascii="Arial" w:hAnsi="Arial" w:cs="Arial"/>
            </w:rPr>
          </w:rPrChange>
        </w:rPr>
        <w:t xml:space="preserve">Pepin, N., Bradley, R.S., Diaz, H.F., Baraer, M., Caceres, E.B., Forsythe, N., Fowler, H., Greenwood, G., Hashmi, M.Z., Liu, X.D., Miller, J.R., Ning, L., Ohmura, A., Palazzi, E., Rangwala, I., Schöner, W., Severskiy, I., Shahgedanova, M., Wang, M.B., Williamson, S.N., Yang, D.Q. &amp; Group, M.R.I.E.W. (2015) Elevation-dependent warming in mountain regions of the world. </w:t>
      </w:r>
      <w:r w:rsidRPr="00C0771F">
        <w:rPr>
          <w:rFonts w:ascii="Arial" w:hAnsi="Arial" w:cs="Arial"/>
          <w:i/>
          <w:iCs/>
          <w:sz w:val="22"/>
          <w:szCs w:val="22"/>
          <w:rPrChange w:id="1345" w:author="Chamberlain, Catherine" w:date="2020-11-12T14:58:00Z">
            <w:rPr>
              <w:rFonts w:ascii="Arial" w:hAnsi="Arial" w:cs="Arial"/>
              <w:i/>
              <w:iCs/>
            </w:rPr>
          </w:rPrChange>
        </w:rPr>
        <w:t>Nature Climate Change</w:t>
      </w:r>
      <w:r w:rsidRPr="00C0771F">
        <w:rPr>
          <w:rFonts w:ascii="Arial" w:hAnsi="Arial" w:cs="Arial"/>
          <w:sz w:val="22"/>
          <w:szCs w:val="22"/>
          <w:rPrChange w:id="1346" w:author="Chamberlain, Catherine" w:date="2020-11-12T14:58:00Z">
            <w:rPr>
              <w:rFonts w:ascii="Arial" w:hAnsi="Arial" w:cs="Arial"/>
            </w:rPr>
          </w:rPrChange>
        </w:rPr>
        <w:t xml:space="preserve"> </w:t>
      </w:r>
      <w:r w:rsidRPr="00C0771F">
        <w:rPr>
          <w:rFonts w:ascii="Arial" w:hAnsi="Arial" w:cs="Arial"/>
          <w:b/>
          <w:bCs/>
          <w:sz w:val="22"/>
          <w:szCs w:val="22"/>
          <w:rPrChange w:id="1347" w:author="Chamberlain, Catherine" w:date="2020-11-12T14:58:00Z">
            <w:rPr>
              <w:rFonts w:ascii="Arial" w:hAnsi="Arial" w:cs="Arial"/>
              <w:b/>
              <w:bCs/>
            </w:rPr>
          </w:rPrChange>
        </w:rPr>
        <w:t>5</w:t>
      </w:r>
      <w:r w:rsidRPr="00C0771F">
        <w:rPr>
          <w:rFonts w:ascii="Arial" w:hAnsi="Arial" w:cs="Arial"/>
          <w:sz w:val="22"/>
          <w:szCs w:val="22"/>
          <w:rPrChange w:id="1348" w:author="Chamberlain, Catherine" w:date="2020-11-12T14:58:00Z">
            <w:rPr>
              <w:rFonts w:ascii="Arial" w:hAnsi="Arial" w:cs="Arial"/>
            </w:rPr>
          </w:rPrChange>
        </w:rPr>
        <w:t>, 424–430.</w:t>
      </w:r>
    </w:p>
    <w:p w14:paraId="340A0293" w14:textId="3D542B0B" w:rsidR="00184B5A" w:rsidRPr="00C0771F" w:rsidRDefault="00C10683" w:rsidP="00913202">
      <w:pPr>
        <w:pStyle w:val="bibitem"/>
        <w:widowControl/>
        <w:ind w:left="720" w:hanging="720"/>
        <w:rPr>
          <w:ins w:id="1349" w:author="Chamberlain, Catherine" w:date="2020-11-12T14:45:00Z"/>
          <w:rFonts w:ascii="Arial" w:hAnsi="Arial" w:cs="Arial"/>
          <w:sz w:val="22"/>
          <w:szCs w:val="22"/>
          <w:rPrChange w:id="1350" w:author="Chamberlain, Catherine" w:date="2020-11-12T14:58:00Z">
            <w:rPr>
              <w:ins w:id="1351" w:author="Chamberlain, Catherine" w:date="2020-11-12T14:45:00Z"/>
              <w:rFonts w:ascii="Arial" w:hAnsi="Arial" w:cs="Arial"/>
            </w:rPr>
          </w:rPrChange>
        </w:rPr>
      </w:pPr>
      <w:r w:rsidRPr="00C0771F">
        <w:rPr>
          <w:rFonts w:ascii="Arial" w:hAnsi="Arial" w:cs="Arial"/>
          <w:sz w:val="22"/>
          <w:szCs w:val="22"/>
          <w:rPrChange w:id="1352" w:author="Chamberlain, Catherine" w:date="2020-11-12T14:58:00Z">
            <w:rPr>
              <w:rFonts w:ascii="Arial" w:hAnsi="Arial" w:cs="Arial"/>
            </w:rPr>
          </w:rPrChange>
        </w:rPr>
        <w:t>Potter, K.M., Frampton, J., Josserand, S.A. &amp; Nelson, C.D. (2008) Genetic variation and population structure in fraser fir (</w:t>
      </w:r>
      <w:ins w:id="1353" w:author="Chamberlain, Catherine" w:date="2020-11-12T14:47:00Z">
        <w:r w:rsidR="004D1BA6" w:rsidRPr="00C0771F">
          <w:rPr>
            <w:rFonts w:ascii="Arial" w:hAnsi="Arial" w:cs="Arial"/>
            <w:i/>
            <w:iCs/>
            <w:sz w:val="22"/>
            <w:szCs w:val="22"/>
            <w:rPrChange w:id="1354" w:author="Chamberlain, Catherine" w:date="2020-11-12T14:58:00Z">
              <w:rPr>
                <w:rFonts w:ascii="Arial" w:hAnsi="Arial" w:cs="Arial"/>
                <w:i/>
                <w:iCs/>
              </w:rPr>
            </w:rPrChange>
          </w:rPr>
          <w:t>A</w:t>
        </w:r>
      </w:ins>
      <w:del w:id="1355" w:author="Chamberlain, Catherine" w:date="2020-11-12T14:47:00Z">
        <w:r w:rsidRPr="00C0771F" w:rsidDel="004D1BA6">
          <w:rPr>
            <w:rFonts w:ascii="Arial" w:hAnsi="Arial" w:cs="Arial"/>
            <w:i/>
            <w:iCs/>
            <w:sz w:val="22"/>
            <w:szCs w:val="22"/>
            <w:rPrChange w:id="1356" w:author="Chamberlain, Catherine" w:date="2020-11-12T14:58:00Z">
              <w:rPr>
                <w:rFonts w:ascii="Arial" w:hAnsi="Arial" w:cs="Arial"/>
              </w:rPr>
            </w:rPrChange>
          </w:rPr>
          <w:delText>a</w:delText>
        </w:r>
      </w:del>
      <w:r w:rsidRPr="00C0771F">
        <w:rPr>
          <w:rFonts w:ascii="Arial" w:hAnsi="Arial" w:cs="Arial"/>
          <w:i/>
          <w:iCs/>
          <w:sz w:val="22"/>
          <w:szCs w:val="22"/>
          <w:rPrChange w:id="1357" w:author="Chamberlain, Catherine" w:date="2020-11-12T14:58:00Z">
            <w:rPr>
              <w:rFonts w:ascii="Arial" w:hAnsi="Arial" w:cs="Arial"/>
            </w:rPr>
          </w:rPrChange>
        </w:rPr>
        <w:t xml:space="preserve">bies </w:t>
      </w:r>
      <w:ins w:id="1358" w:author="Chamberlain, Catherine" w:date="2020-11-12T14:47:00Z">
        <w:r w:rsidR="004D1BA6" w:rsidRPr="00C0771F">
          <w:rPr>
            <w:rFonts w:ascii="Arial" w:hAnsi="Arial" w:cs="Arial"/>
            <w:i/>
            <w:iCs/>
            <w:sz w:val="22"/>
            <w:szCs w:val="22"/>
            <w:rPrChange w:id="1359" w:author="Chamberlain, Catherine" w:date="2020-11-12T14:58:00Z">
              <w:rPr>
                <w:rFonts w:ascii="Arial" w:hAnsi="Arial" w:cs="Arial"/>
                <w:i/>
                <w:iCs/>
              </w:rPr>
            </w:rPrChange>
          </w:rPr>
          <w:t>f</w:t>
        </w:r>
      </w:ins>
      <w:del w:id="1360" w:author="Chamberlain, Catherine" w:date="2020-11-12T14:47:00Z">
        <w:r w:rsidRPr="00C0771F" w:rsidDel="004D1BA6">
          <w:rPr>
            <w:rFonts w:ascii="Arial" w:hAnsi="Arial" w:cs="Arial"/>
            <w:i/>
            <w:iCs/>
            <w:sz w:val="22"/>
            <w:szCs w:val="22"/>
            <w:rPrChange w:id="1361" w:author="Chamberlain, Catherine" w:date="2020-11-12T14:58:00Z">
              <w:rPr>
                <w:rFonts w:ascii="Arial" w:hAnsi="Arial" w:cs="Arial"/>
              </w:rPr>
            </w:rPrChange>
          </w:rPr>
          <w:delText>f</w:delText>
        </w:r>
      </w:del>
      <w:r w:rsidRPr="00C0771F">
        <w:rPr>
          <w:rFonts w:ascii="Arial" w:hAnsi="Arial" w:cs="Arial"/>
          <w:i/>
          <w:iCs/>
          <w:sz w:val="22"/>
          <w:szCs w:val="22"/>
          <w:rPrChange w:id="1362" w:author="Chamberlain, Catherine" w:date="2020-11-12T14:58:00Z">
            <w:rPr>
              <w:rFonts w:ascii="Arial" w:hAnsi="Arial" w:cs="Arial"/>
            </w:rPr>
          </w:rPrChange>
        </w:rPr>
        <w:t>raseri</w:t>
      </w:r>
      <w:r w:rsidRPr="00C0771F">
        <w:rPr>
          <w:rFonts w:ascii="Arial" w:hAnsi="Arial" w:cs="Arial"/>
          <w:sz w:val="22"/>
          <w:szCs w:val="22"/>
          <w:rPrChange w:id="1363" w:author="Chamberlain, Catherine" w:date="2020-11-12T14:58:00Z">
            <w:rPr>
              <w:rFonts w:ascii="Arial" w:hAnsi="Arial" w:cs="Arial"/>
            </w:rPr>
          </w:rPrChange>
        </w:rPr>
        <w:t xml:space="preserve">): a microsatellite assessment of young trees. </w:t>
      </w:r>
      <w:r w:rsidRPr="00C0771F">
        <w:rPr>
          <w:rFonts w:ascii="Arial" w:hAnsi="Arial" w:cs="Arial"/>
          <w:i/>
          <w:iCs/>
          <w:sz w:val="22"/>
          <w:szCs w:val="22"/>
          <w:rPrChange w:id="1364" w:author="Chamberlain, Catherine" w:date="2020-11-12T14:58:00Z">
            <w:rPr>
              <w:rFonts w:ascii="Arial" w:hAnsi="Arial" w:cs="Arial"/>
              <w:i/>
              <w:iCs/>
            </w:rPr>
          </w:rPrChange>
        </w:rPr>
        <w:t>Canadian Journal of Forest Research</w:t>
      </w:r>
      <w:r w:rsidRPr="00C0771F">
        <w:rPr>
          <w:rFonts w:ascii="Arial" w:hAnsi="Arial" w:cs="Arial"/>
          <w:sz w:val="22"/>
          <w:szCs w:val="22"/>
          <w:rPrChange w:id="1365" w:author="Chamberlain, Catherine" w:date="2020-11-12T14:58:00Z">
            <w:rPr>
              <w:rFonts w:ascii="Arial" w:hAnsi="Arial" w:cs="Arial"/>
            </w:rPr>
          </w:rPrChange>
        </w:rPr>
        <w:t xml:space="preserve"> </w:t>
      </w:r>
      <w:r w:rsidRPr="00C0771F">
        <w:rPr>
          <w:rFonts w:ascii="Arial" w:hAnsi="Arial" w:cs="Arial"/>
          <w:b/>
          <w:bCs/>
          <w:sz w:val="22"/>
          <w:szCs w:val="22"/>
          <w:rPrChange w:id="1366" w:author="Chamberlain, Catherine" w:date="2020-11-12T14:58:00Z">
            <w:rPr>
              <w:rFonts w:ascii="Arial" w:hAnsi="Arial" w:cs="Arial"/>
              <w:b/>
              <w:bCs/>
            </w:rPr>
          </w:rPrChange>
        </w:rPr>
        <w:t>38</w:t>
      </w:r>
      <w:r w:rsidRPr="00C0771F">
        <w:rPr>
          <w:rFonts w:ascii="Arial" w:hAnsi="Arial" w:cs="Arial"/>
          <w:sz w:val="22"/>
          <w:szCs w:val="22"/>
          <w:rPrChange w:id="1367" w:author="Chamberlain, Catherine" w:date="2020-11-12T14:58:00Z">
            <w:rPr>
              <w:rFonts w:ascii="Arial" w:hAnsi="Arial" w:cs="Arial"/>
            </w:rPr>
          </w:rPrChange>
        </w:rPr>
        <w:t>, 2128–2137.</w:t>
      </w:r>
    </w:p>
    <w:p w14:paraId="2CB6CC0B" w14:textId="4709F50E" w:rsidR="004D1BA6" w:rsidRPr="00C0771F" w:rsidRDefault="004D1BA6" w:rsidP="00913202">
      <w:pPr>
        <w:pStyle w:val="bibitem"/>
        <w:widowControl/>
        <w:ind w:left="720" w:hanging="720"/>
        <w:rPr>
          <w:rFonts w:ascii="Arial" w:hAnsi="Arial" w:cs="Arial"/>
          <w:sz w:val="22"/>
          <w:szCs w:val="22"/>
          <w:rPrChange w:id="1368" w:author="Chamberlain, Catherine" w:date="2020-11-12T14:58:00Z">
            <w:rPr>
              <w:rFonts w:ascii="Arial" w:hAnsi="Arial" w:cs="Arial"/>
            </w:rPr>
          </w:rPrChange>
        </w:rPr>
      </w:pPr>
      <w:ins w:id="1369" w:author="Chamberlain, Catherine" w:date="2020-11-12T14:45:00Z">
        <w:r w:rsidRPr="00C0771F">
          <w:rPr>
            <w:rFonts w:ascii="Arial" w:hAnsi="Arial" w:cs="Arial"/>
            <w:sz w:val="22"/>
            <w:szCs w:val="22"/>
            <w:rPrChange w:id="1370" w:author="Chamberlain, Catherine" w:date="2020-11-12T14:58:00Z">
              <w:rPr>
                <w:rFonts w:ascii="Arial" w:hAnsi="Arial" w:cs="Arial"/>
              </w:rPr>
            </w:rPrChange>
          </w:rPr>
          <w:t xml:space="preserve">Purrity, </w:t>
        </w:r>
      </w:ins>
      <w:ins w:id="1371" w:author="Chamberlain, Catherine" w:date="2020-11-12T14:46:00Z">
        <w:r w:rsidRPr="00C0771F">
          <w:rPr>
            <w:rFonts w:ascii="Arial" w:hAnsi="Arial" w:cs="Arial"/>
            <w:sz w:val="22"/>
            <w:szCs w:val="22"/>
            <w:rPrChange w:id="1372" w:author="Chamberlain, Catherine" w:date="2020-11-12T14:58:00Z">
              <w:rPr>
                <w:rFonts w:ascii="Arial" w:hAnsi="Arial" w:cs="Arial"/>
              </w:rPr>
            </w:rPrChange>
          </w:rPr>
          <w:t>C., Strickland, L.R., Alia, E., Blonder, B., Klein, E., Kohl, M.T., McGee, E., Quintana, M., Ridley, R.E., Tellman, B.</w:t>
        </w:r>
      </w:ins>
      <w:ins w:id="1373" w:author="Chamberlain, Catherine" w:date="2020-11-12T14:47:00Z">
        <w:r w:rsidRPr="00C0771F">
          <w:rPr>
            <w:rFonts w:ascii="Arial" w:hAnsi="Arial" w:cs="Arial"/>
            <w:sz w:val="22"/>
            <w:szCs w:val="22"/>
            <w:rPrChange w:id="1374" w:author="Chamberlain, Catherine" w:date="2020-11-12T14:58:00Z">
              <w:rPr>
                <w:rFonts w:ascii="Arial" w:hAnsi="Arial" w:cs="Arial"/>
              </w:rPr>
            </w:rPrChange>
          </w:rPr>
          <w:t xml:space="preserve"> &amp; Gerber, L.R. (2017) Without inclusion, diversity initiatives may not be enough. </w:t>
        </w:r>
        <w:r w:rsidRPr="00C0771F">
          <w:rPr>
            <w:rFonts w:ascii="Arial" w:hAnsi="Arial" w:cs="Arial"/>
            <w:i/>
            <w:iCs/>
            <w:sz w:val="22"/>
            <w:szCs w:val="22"/>
            <w:rPrChange w:id="1375" w:author="Chamberlain, Catherine" w:date="2020-11-12T14:58:00Z">
              <w:rPr>
                <w:rFonts w:ascii="Arial" w:hAnsi="Arial" w:cs="Arial"/>
                <w:i/>
                <w:iCs/>
              </w:rPr>
            </w:rPrChange>
          </w:rPr>
          <w:t>Science</w:t>
        </w:r>
      </w:ins>
      <w:ins w:id="1376" w:author="Chamberlain, Catherine" w:date="2020-11-12T14:48:00Z">
        <w:r w:rsidRPr="00C0771F">
          <w:rPr>
            <w:rFonts w:ascii="Arial" w:hAnsi="Arial" w:cs="Arial"/>
            <w:sz w:val="22"/>
            <w:szCs w:val="22"/>
            <w:rPrChange w:id="1377" w:author="Chamberlain, Catherine" w:date="2020-11-12T14:58:00Z">
              <w:rPr>
                <w:rFonts w:ascii="Arial" w:hAnsi="Arial" w:cs="Arial"/>
              </w:rPr>
            </w:rPrChange>
          </w:rPr>
          <w:t xml:space="preserve"> </w:t>
        </w:r>
        <w:r w:rsidRPr="00C0771F">
          <w:rPr>
            <w:rFonts w:ascii="Arial" w:hAnsi="Arial" w:cs="Arial"/>
            <w:b/>
            <w:bCs/>
            <w:sz w:val="22"/>
            <w:szCs w:val="22"/>
            <w:rPrChange w:id="1378" w:author="Chamberlain, Catherine" w:date="2020-11-12T14:58:00Z">
              <w:rPr>
                <w:rFonts w:ascii="Arial" w:hAnsi="Arial" w:cs="Arial"/>
              </w:rPr>
            </w:rPrChange>
          </w:rPr>
          <w:t>357</w:t>
        </w:r>
        <w:r w:rsidRPr="00C0771F">
          <w:rPr>
            <w:rFonts w:ascii="Arial" w:hAnsi="Arial" w:cs="Arial"/>
            <w:b/>
            <w:bCs/>
            <w:sz w:val="22"/>
            <w:szCs w:val="22"/>
            <w:rPrChange w:id="1379" w:author="Chamberlain, Catherine" w:date="2020-11-12T14:58:00Z">
              <w:rPr>
                <w:rFonts w:ascii="Arial" w:hAnsi="Arial" w:cs="Arial"/>
                <w:b/>
                <w:bCs/>
              </w:rPr>
            </w:rPrChange>
          </w:rPr>
          <w:t xml:space="preserve">, </w:t>
        </w:r>
        <w:r w:rsidRPr="00C0771F">
          <w:rPr>
            <w:rFonts w:ascii="Arial" w:hAnsi="Arial" w:cs="Arial"/>
            <w:sz w:val="22"/>
            <w:szCs w:val="22"/>
            <w:rPrChange w:id="1380" w:author="Chamberlain, Catherine" w:date="2020-11-12T14:58:00Z">
              <w:rPr>
                <w:rFonts w:ascii="Arial" w:hAnsi="Arial" w:cs="Arial"/>
                <w:b/>
                <w:bCs/>
              </w:rPr>
            </w:rPrChange>
          </w:rPr>
          <w:t>1101-1102</w:t>
        </w:r>
        <w:r w:rsidRPr="00C0771F">
          <w:rPr>
            <w:rFonts w:ascii="Arial" w:hAnsi="Arial" w:cs="Arial"/>
            <w:sz w:val="22"/>
            <w:szCs w:val="22"/>
            <w:rPrChange w:id="1381" w:author="Chamberlain, Catherine" w:date="2020-11-12T14:58:00Z">
              <w:rPr>
                <w:rFonts w:ascii="Arial" w:hAnsi="Arial" w:cs="Arial"/>
              </w:rPr>
            </w:rPrChange>
          </w:rPr>
          <w:t>.</w:t>
        </w:r>
      </w:ins>
    </w:p>
    <w:p w14:paraId="7F119279" w14:textId="77777777" w:rsidR="00184B5A" w:rsidRPr="00C0771F" w:rsidRDefault="00C10683" w:rsidP="00913202">
      <w:pPr>
        <w:pStyle w:val="bibitem"/>
        <w:widowControl/>
        <w:ind w:left="720" w:hanging="720"/>
        <w:rPr>
          <w:rFonts w:ascii="Arial" w:hAnsi="Arial" w:cs="Arial"/>
          <w:sz w:val="22"/>
          <w:szCs w:val="22"/>
          <w:rPrChange w:id="1382" w:author="Chamberlain, Catherine" w:date="2020-11-12T14:58:00Z">
            <w:rPr>
              <w:rFonts w:ascii="Arial" w:hAnsi="Arial" w:cs="Arial"/>
            </w:rPr>
          </w:rPrChange>
        </w:rPr>
      </w:pPr>
      <w:r w:rsidRPr="00C0771F">
        <w:rPr>
          <w:rFonts w:ascii="Arial" w:hAnsi="Arial" w:cs="Arial"/>
          <w:sz w:val="22"/>
          <w:szCs w:val="22"/>
          <w:rPrChange w:id="1383" w:author="Chamberlain, Catherine" w:date="2020-11-12T14:58:00Z">
            <w:rPr>
              <w:rFonts w:ascii="Arial" w:hAnsi="Arial" w:cs="Arial"/>
            </w:rPr>
          </w:rPrChange>
        </w:rPr>
        <w:t xml:space="preserve">Rangwala, I. &amp; Miller, J.R. (2012) Climate change in mountains: a review of elevation-dependent warming and its possible causes. </w:t>
      </w:r>
      <w:r w:rsidRPr="00C0771F">
        <w:rPr>
          <w:rFonts w:ascii="Arial" w:hAnsi="Arial" w:cs="Arial"/>
          <w:i/>
          <w:iCs/>
          <w:sz w:val="22"/>
          <w:szCs w:val="22"/>
          <w:rPrChange w:id="1384" w:author="Chamberlain, Catherine" w:date="2020-11-12T14:58:00Z">
            <w:rPr>
              <w:rFonts w:ascii="Arial" w:hAnsi="Arial" w:cs="Arial"/>
              <w:i/>
              <w:iCs/>
            </w:rPr>
          </w:rPrChange>
        </w:rPr>
        <w:t>Climatic Change</w:t>
      </w:r>
      <w:r w:rsidRPr="00C0771F">
        <w:rPr>
          <w:rFonts w:ascii="Arial" w:hAnsi="Arial" w:cs="Arial"/>
          <w:sz w:val="22"/>
          <w:szCs w:val="22"/>
          <w:rPrChange w:id="1385" w:author="Chamberlain, Catherine" w:date="2020-11-12T14:58:00Z">
            <w:rPr>
              <w:rFonts w:ascii="Arial" w:hAnsi="Arial" w:cs="Arial"/>
            </w:rPr>
          </w:rPrChange>
        </w:rPr>
        <w:t xml:space="preserve"> </w:t>
      </w:r>
      <w:r w:rsidRPr="00C0771F">
        <w:rPr>
          <w:rFonts w:ascii="Arial" w:hAnsi="Arial" w:cs="Arial"/>
          <w:b/>
          <w:bCs/>
          <w:sz w:val="22"/>
          <w:szCs w:val="22"/>
          <w:rPrChange w:id="1386" w:author="Chamberlain, Catherine" w:date="2020-11-12T14:58:00Z">
            <w:rPr>
              <w:rFonts w:ascii="Arial" w:hAnsi="Arial" w:cs="Arial"/>
              <w:b/>
              <w:bCs/>
            </w:rPr>
          </w:rPrChange>
        </w:rPr>
        <w:t>114</w:t>
      </w:r>
      <w:r w:rsidRPr="00C0771F">
        <w:rPr>
          <w:rFonts w:ascii="Arial" w:hAnsi="Arial" w:cs="Arial"/>
          <w:sz w:val="22"/>
          <w:szCs w:val="22"/>
          <w:rPrChange w:id="1387" w:author="Chamberlain, Catherine" w:date="2020-11-12T14:58:00Z">
            <w:rPr>
              <w:rFonts w:ascii="Arial" w:hAnsi="Arial" w:cs="Arial"/>
            </w:rPr>
          </w:rPrChange>
        </w:rPr>
        <w:t>, 527–547.</w:t>
      </w:r>
    </w:p>
    <w:p w14:paraId="602D1A53" w14:textId="77777777" w:rsidR="00184B5A" w:rsidRPr="00C0771F" w:rsidRDefault="00C10683" w:rsidP="00913202">
      <w:pPr>
        <w:pStyle w:val="bibitem"/>
        <w:widowControl/>
        <w:ind w:left="720" w:hanging="720"/>
        <w:rPr>
          <w:rFonts w:ascii="Arial" w:hAnsi="Arial" w:cs="Arial"/>
          <w:sz w:val="22"/>
          <w:szCs w:val="22"/>
          <w:rPrChange w:id="1388" w:author="Chamberlain, Catherine" w:date="2020-11-12T14:58:00Z">
            <w:rPr>
              <w:rFonts w:ascii="Arial" w:hAnsi="Arial" w:cs="Arial"/>
            </w:rPr>
          </w:rPrChange>
        </w:rPr>
      </w:pPr>
      <w:r w:rsidRPr="00C0771F">
        <w:rPr>
          <w:rFonts w:ascii="Arial" w:hAnsi="Arial" w:cs="Arial"/>
          <w:sz w:val="22"/>
          <w:szCs w:val="22"/>
          <w:rPrChange w:id="1389" w:author="Chamberlain, Catherine" w:date="2020-11-12T14:58:00Z">
            <w:rPr>
              <w:rFonts w:ascii="Arial" w:hAnsi="Arial" w:cs="Arial"/>
            </w:rPr>
          </w:rPrChange>
        </w:rPr>
        <w:t xml:space="preserve">Raymond, P., Munson, A.D., Ruel, J.C. &amp; Coates, K.D. (2006) Spatial patterns of soil microclimate, light, regeneration, and growth within silvicultural gaps of mixed tolerant hardwood </w:t>
      </w:r>
      <w:del w:id="1390" w:author="Chamberlain, Catherine" w:date="2020-11-13T09:51:00Z">
        <w:r w:rsidRPr="00C0771F" w:rsidDel="00D52835">
          <w:rPr>
            <w:rFonts w:ascii="Arial" w:hAnsi="Arial" w:cs="Arial"/>
            <w:sz w:val="22"/>
            <w:szCs w:val="22"/>
            <w:rPrChange w:id="1391" w:author="Chamberlain, Catherine" w:date="2020-11-12T14:58:00Z">
              <w:rPr>
                <w:rFonts w:ascii="Arial" w:hAnsi="Arial" w:cs="Arial"/>
              </w:rPr>
            </w:rPrChange>
          </w:rPr>
          <w:delText>Â–</w:delText>
        </w:r>
      </w:del>
      <w:r w:rsidRPr="00C0771F">
        <w:rPr>
          <w:rFonts w:ascii="Arial" w:hAnsi="Arial" w:cs="Arial"/>
          <w:sz w:val="22"/>
          <w:szCs w:val="22"/>
          <w:rPrChange w:id="1392" w:author="Chamberlain, Catherine" w:date="2020-11-12T14:58:00Z">
            <w:rPr>
              <w:rFonts w:ascii="Arial" w:hAnsi="Arial" w:cs="Arial"/>
            </w:rPr>
          </w:rPrChange>
        </w:rPr>
        <w:t xml:space="preserve">white pine stands. </w:t>
      </w:r>
      <w:r w:rsidRPr="00C0771F">
        <w:rPr>
          <w:rFonts w:ascii="Arial" w:hAnsi="Arial" w:cs="Arial"/>
          <w:i/>
          <w:iCs/>
          <w:sz w:val="22"/>
          <w:szCs w:val="22"/>
          <w:rPrChange w:id="1393" w:author="Chamberlain, Catherine" w:date="2020-11-12T14:58:00Z">
            <w:rPr>
              <w:rFonts w:ascii="Arial" w:hAnsi="Arial" w:cs="Arial"/>
              <w:i/>
              <w:iCs/>
            </w:rPr>
          </w:rPrChange>
        </w:rPr>
        <w:t>Canadian Journal of Forest Research</w:t>
      </w:r>
      <w:r w:rsidRPr="00C0771F">
        <w:rPr>
          <w:rFonts w:ascii="Arial" w:hAnsi="Arial" w:cs="Arial"/>
          <w:sz w:val="22"/>
          <w:szCs w:val="22"/>
          <w:rPrChange w:id="1394" w:author="Chamberlain, Catherine" w:date="2020-11-12T14:58:00Z">
            <w:rPr>
              <w:rFonts w:ascii="Arial" w:hAnsi="Arial" w:cs="Arial"/>
            </w:rPr>
          </w:rPrChange>
        </w:rPr>
        <w:t xml:space="preserve"> </w:t>
      </w:r>
      <w:r w:rsidRPr="00C0771F">
        <w:rPr>
          <w:rFonts w:ascii="Arial" w:hAnsi="Arial" w:cs="Arial"/>
          <w:b/>
          <w:bCs/>
          <w:sz w:val="22"/>
          <w:szCs w:val="22"/>
          <w:rPrChange w:id="1395" w:author="Chamberlain, Catherine" w:date="2020-11-12T14:58:00Z">
            <w:rPr>
              <w:rFonts w:ascii="Arial" w:hAnsi="Arial" w:cs="Arial"/>
              <w:b/>
              <w:bCs/>
            </w:rPr>
          </w:rPrChange>
        </w:rPr>
        <w:t>36</w:t>
      </w:r>
      <w:r w:rsidRPr="00C0771F">
        <w:rPr>
          <w:rFonts w:ascii="Arial" w:hAnsi="Arial" w:cs="Arial"/>
          <w:sz w:val="22"/>
          <w:szCs w:val="22"/>
          <w:rPrChange w:id="1396" w:author="Chamberlain, Catherine" w:date="2020-11-12T14:58:00Z">
            <w:rPr>
              <w:rFonts w:ascii="Arial" w:hAnsi="Arial" w:cs="Arial"/>
            </w:rPr>
          </w:rPrChange>
        </w:rPr>
        <w:t>, 639–651.</w:t>
      </w:r>
    </w:p>
    <w:p w14:paraId="3D57D16C" w14:textId="057EF163" w:rsidR="00184B5A" w:rsidRPr="00C0771F" w:rsidRDefault="00C10683" w:rsidP="00913202">
      <w:pPr>
        <w:pStyle w:val="bibitem"/>
        <w:widowControl/>
        <w:ind w:left="720" w:hanging="720"/>
        <w:rPr>
          <w:rFonts w:ascii="Arial" w:hAnsi="Arial" w:cs="Arial"/>
          <w:sz w:val="22"/>
          <w:szCs w:val="22"/>
          <w:rPrChange w:id="1397" w:author="Chamberlain, Catherine" w:date="2020-11-12T14:58:00Z">
            <w:rPr>
              <w:rFonts w:ascii="Arial" w:hAnsi="Arial" w:cs="Arial"/>
            </w:rPr>
          </w:rPrChange>
        </w:rPr>
      </w:pPr>
      <w:r w:rsidRPr="00C0771F">
        <w:rPr>
          <w:rFonts w:ascii="Arial" w:hAnsi="Arial" w:cs="Arial"/>
          <w:sz w:val="22"/>
          <w:szCs w:val="22"/>
          <w:rPrChange w:id="1398" w:author="Chamberlain, Catherine" w:date="2020-11-12T14:58:00Z">
            <w:rPr>
              <w:rFonts w:ascii="Arial" w:hAnsi="Arial" w:cs="Arial"/>
            </w:rPr>
          </w:rPrChange>
        </w:rPr>
        <w:t xml:space="preserve">Rentch, J.S., Fajvan, M.A. &amp; Hicks, Ray R., J. (2003a) Spatial and </w:t>
      </w:r>
      <w:ins w:id="1399" w:author="Chamberlain, Catherine" w:date="2020-11-13T09:51:00Z">
        <w:r w:rsidR="00D52835">
          <w:rPr>
            <w:rFonts w:ascii="Arial" w:hAnsi="Arial" w:cs="Arial"/>
            <w:sz w:val="22"/>
            <w:szCs w:val="22"/>
          </w:rPr>
          <w:t>t</w:t>
        </w:r>
      </w:ins>
      <w:del w:id="1400" w:author="Chamberlain, Catherine" w:date="2020-11-13T09:51:00Z">
        <w:r w:rsidRPr="00C0771F" w:rsidDel="00D52835">
          <w:rPr>
            <w:rFonts w:ascii="Arial" w:hAnsi="Arial" w:cs="Arial"/>
            <w:sz w:val="22"/>
            <w:szCs w:val="22"/>
            <w:rPrChange w:id="1401" w:author="Chamberlain, Catherine" w:date="2020-11-12T14:58:00Z">
              <w:rPr>
                <w:rFonts w:ascii="Arial" w:hAnsi="Arial" w:cs="Arial"/>
              </w:rPr>
            </w:rPrChange>
          </w:rPr>
          <w:delText>T</w:delText>
        </w:r>
      </w:del>
      <w:r w:rsidRPr="00C0771F">
        <w:rPr>
          <w:rFonts w:ascii="Arial" w:hAnsi="Arial" w:cs="Arial"/>
          <w:sz w:val="22"/>
          <w:szCs w:val="22"/>
          <w:rPrChange w:id="1402" w:author="Chamberlain, Catherine" w:date="2020-11-12T14:58:00Z">
            <w:rPr>
              <w:rFonts w:ascii="Arial" w:hAnsi="Arial" w:cs="Arial"/>
            </w:rPr>
          </w:rPrChange>
        </w:rPr>
        <w:t xml:space="preserve">emporal </w:t>
      </w:r>
      <w:ins w:id="1403" w:author="Chamberlain, Catherine" w:date="2020-11-13T09:51:00Z">
        <w:r w:rsidR="00D52835">
          <w:rPr>
            <w:rFonts w:ascii="Arial" w:hAnsi="Arial" w:cs="Arial"/>
            <w:sz w:val="22"/>
            <w:szCs w:val="22"/>
          </w:rPr>
          <w:t>d</w:t>
        </w:r>
      </w:ins>
      <w:del w:id="1404" w:author="Chamberlain, Catherine" w:date="2020-11-13T09:51:00Z">
        <w:r w:rsidRPr="00C0771F" w:rsidDel="00D52835">
          <w:rPr>
            <w:rFonts w:ascii="Arial" w:hAnsi="Arial" w:cs="Arial"/>
            <w:sz w:val="22"/>
            <w:szCs w:val="22"/>
            <w:rPrChange w:id="1405" w:author="Chamberlain, Catherine" w:date="2020-11-12T14:58:00Z">
              <w:rPr>
                <w:rFonts w:ascii="Arial" w:hAnsi="Arial" w:cs="Arial"/>
              </w:rPr>
            </w:rPrChange>
          </w:rPr>
          <w:delText>D</w:delText>
        </w:r>
      </w:del>
      <w:r w:rsidRPr="00C0771F">
        <w:rPr>
          <w:rFonts w:ascii="Arial" w:hAnsi="Arial" w:cs="Arial"/>
          <w:sz w:val="22"/>
          <w:szCs w:val="22"/>
          <w:rPrChange w:id="1406" w:author="Chamberlain, Catherine" w:date="2020-11-12T14:58:00Z">
            <w:rPr>
              <w:rFonts w:ascii="Arial" w:hAnsi="Arial" w:cs="Arial"/>
            </w:rPr>
          </w:rPrChange>
        </w:rPr>
        <w:t xml:space="preserve">isturbance </w:t>
      </w:r>
      <w:ins w:id="1407" w:author="Chamberlain, Catherine" w:date="2020-11-13T09:51:00Z">
        <w:r w:rsidR="00D52835">
          <w:rPr>
            <w:rFonts w:ascii="Arial" w:hAnsi="Arial" w:cs="Arial"/>
            <w:sz w:val="22"/>
            <w:szCs w:val="22"/>
          </w:rPr>
          <w:t>c</w:t>
        </w:r>
      </w:ins>
      <w:del w:id="1408" w:author="Chamberlain, Catherine" w:date="2020-11-13T09:51:00Z">
        <w:r w:rsidRPr="00C0771F" w:rsidDel="00D52835">
          <w:rPr>
            <w:rFonts w:ascii="Arial" w:hAnsi="Arial" w:cs="Arial"/>
            <w:sz w:val="22"/>
            <w:szCs w:val="22"/>
            <w:rPrChange w:id="1409" w:author="Chamberlain, Catherine" w:date="2020-11-12T14:58:00Z">
              <w:rPr>
                <w:rFonts w:ascii="Arial" w:hAnsi="Arial" w:cs="Arial"/>
              </w:rPr>
            </w:rPrChange>
          </w:rPr>
          <w:delText>C</w:delText>
        </w:r>
      </w:del>
      <w:r w:rsidRPr="00C0771F">
        <w:rPr>
          <w:rFonts w:ascii="Arial" w:hAnsi="Arial" w:cs="Arial"/>
          <w:sz w:val="22"/>
          <w:szCs w:val="22"/>
          <w:rPrChange w:id="1410" w:author="Chamberlain, Catherine" w:date="2020-11-12T14:58:00Z">
            <w:rPr>
              <w:rFonts w:ascii="Arial" w:hAnsi="Arial" w:cs="Arial"/>
            </w:rPr>
          </w:rPrChange>
        </w:rPr>
        <w:t xml:space="preserve">haracteristics of </w:t>
      </w:r>
      <w:ins w:id="1411" w:author="Chamberlain, Catherine" w:date="2020-11-13T09:51:00Z">
        <w:r w:rsidR="00D52835">
          <w:rPr>
            <w:rFonts w:ascii="Arial" w:hAnsi="Arial" w:cs="Arial"/>
            <w:sz w:val="22"/>
            <w:szCs w:val="22"/>
          </w:rPr>
          <w:t>o</w:t>
        </w:r>
      </w:ins>
      <w:del w:id="1412" w:author="Chamberlain, Catherine" w:date="2020-11-13T09:51:00Z">
        <w:r w:rsidRPr="00C0771F" w:rsidDel="00D52835">
          <w:rPr>
            <w:rFonts w:ascii="Arial" w:hAnsi="Arial" w:cs="Arial"/>
            <w:sz w:val="22"/>
            <w:szCs w:val="22"/>
            <w:rPrChange w:id="1413" w:author="Chamberlain, Catherine" w:date="2020-11-12T14:58:00Z">
              <w:rPr>
                <w:rFonts w:ascii="Arial" w:hAnsi="Arial" w:cs="Arial"/>
              </w:rPr>
            </w:rPrChange>
          </w:rPr>
          <w:delText>O</w:delText>
        </w:r>
      </w:del>
      <w:r w:rsidRPr="00C0771F">
        <w:rPr>
          <w:rFonts w:ascii="Arial" w:hAnsi="Arial" w:cs="Arial"/>
          <w:sz w:val="22"/>
          <w:szCs w:val="22"/>
          <w:rPrChange w:id="1414" w:author="Chamberlain, Catherine" w:date="2020-11-12T14:58:00Z">
            <w:rPr>
              <w:rFonts w:ascii="Arial" w:hAnsi="Arial" w:cs="Arial"/>
            </w:rPr>
          </w:rPrChange>
        </w:rPr>
        <w:t>ak-</w:t>
      </w:r>
      <w:ins w:id="1415" w:author="Chamberlain, Catherine" w:date="2020-11-13T09:51:00Z">
        <w:r w:rsidR="00D52835">
          <w:rPr>
            <w:rFonts w:ascii="Arial" w:hAnsi="Arial" w:cs="Arial"/>
            <w:sz w:val="22"/>
            <w:szCs w:val="22"/>
          </w:rPr>
          <w:t>d</w:t>
        </w:r>
      </w:ins>
      <w:del w:id="1416" w:author="Chamberlain, Catherine" w:date="2020-11-13T09:51:00Z">
        <w:r w:rsidRPr="00C0771F" w:rsidDel="00D52835">
          <w:rPr>
            <w:rFonts w:ascii="Arial" w:hAnsi="Arial" w:cs="Arial"/>
            <w:sz w:val="22"/>
            <w:szCs w:val="22"/>
            <w:rPrChange w:id="1417" w:author="Chamberlain, Catherine" w:date="2020-11-12T14:58:00Z">
              <w:rPr>
                <w:rFonts w:ascii="Arial" w:hAnsi="Arial" w:cs="Arial"/>
              </w:rPr>
            </w:rPrChange>
          </w:rPr>
          <w:delText>D</w:delText>
        </w:r>
      </w:del>
      <w:r w:rsidRPr="00C0771F">
        <w:rPr>
          <w:rFonts w:ascii="Arial" w:hAnsi="Arial" w:cs="Arial"/>
          <w:sz w:val="22"/>
          <w:szCs w:val="22"/>
          <w:rPrChange w:id="1418" w:author="Chamberlain, Catherine" w:date="2020-11-12T14:58:00Z">
            <w:rPr>
              <w:rFonts w:ascii="Arial" w:hAnsi="Arial" w:cs="Arial"/>
            </w:rPr>
          </w:rPrChange>
        </w:rPr>
        <w:t xml:space="preserve">ominated </w:t>
      </w:r>
      <w:ins w:id="1419" w:author="Chamberlain, Catherine" w:date="2020-11-13T09:51:00Z">
        <w:r w:rsidR="00D52835">
          <w:rPr>
            <w:rFonts w:ascii="Arial" w:hAnsi="Arial" w:cs="Arial"/>
            <w:sz w:val="22"/>
            <w:szCs w:val="22"/>
          </w:rPr>
          <w:t>o</w:t>
        </w:r>
      </w:ins>
      <w:del w:id="1420" w:author="Chamberlain, Catherine" w:date="2020-11-13T09:51:00Z">
        <w:r w:rsidRPr="00C0771F" w:rsidDel="00D52835">
          <w:rPr>
            <w:rFonts w:ascii="Arial" w:hAnsi="Arial" w:cs="Arial"/>
            <w:sz w:val="22"/>
            <w:szCs w:val="22"/>
            <w:rPrChange w:id="1421" w:author="Chamberlain, Catherine" w:date="2020-11-12T14:58:00Z">
              <w:rPr>
                <w:rFonts w:ascii="Arial" w:hAnsi="Arial" w:cs="Arial"/>
              </w:rPr>
            </w:rPrChange>
          </w:rPr>
          <w:delText>O</w:delText>
        </w:r>
      </w:del>
      <w:r w:rsidRPr="00C0771F">
        <w:rPr>
          <w:rFonts w:ascii="Arial" w:hAnsi="Arial" w:cs="Arial"/>
          <w:sz w:val="22"/>
          <w:szCs w:val="22"/>
          <w:rPrChange w:id="1422" w:author="Chamberlain, Catherine" w:date="2020-11-12T14:58:00Z">
            <w:rPr>
              <w:rFonts w:ascii="Arial" w:hAnsi="Arial" w:cs="Arial"/>
            </w:rPr>
          </w:rPrChange>
        </w:rPr>
        <w:t>ld-</w:t>
      </w:r>
      <w:ins w:id="1423" w:author="Chamberlain, Catherine" w:date="2020-11-13T09:51:00Z">
        <w:r w:rsidR="00D52835">
          <w:rPr>
            <w:rFonts w:ascii="Arial" w:hAnsi="Arial" w:cs="Arial"/>
            <w:sz w:val="22"/>
            <w:szCs w:val="22"/>
          </w:rPr>
          <w:t>g</w:t>
        </w:r>
      </w:ins>
      <w:del w:id="1424" w:author="Chamberlain, Catherine" w:date="2020-11-13T09:51:00Z">
        <w:r w:rsidRPr="00C0771F" w:rsidDel="00D52835">
          <w:rPr>
            <w:rFonts w:ascii="Arial" w:hAnsi="Arial" w:cs="Arial"/>
            <w:sz w:val="22"/>
            <w:szCs w:val="22"/>
            <w:rPrChange w:id="1425" w:author="Chamberlain, Catherine" w:date="2020-11-12T14:58:00Z">
              <w:rPr>
                <w:rFonts w:ascii="Arial" w:hAnsi="Arial" w:cs="Arial"/>
              </w:rPr>
            </w:rPrChange>
          </w:rPr>
          <w:delText>G</w:delText>
        </w:r>
      </w:del>
      <w:r w:rsidRPr="00C0771F">
        <w:rPr>
          <w:rFonts w:ascii="Arial" w:hAnsi="Arial" w:cs="Arial"/>
          <w:sz w:val="22"/>
          <w:szCs w:val="22"/>
          <w:rPrChange w:id="1426" w:author="Chamberlain, Catherine" w:date="2020-11-12T14:58:00Z">
            <w:rPr>
              <w:rFonts w:ascii="Arial" w:hAnsi="Arial" w:cs="Arial"/>
            </w:rPr>
          </w:rPrChange>
        </w:rPr>
        <w:t xml:space="preserve">rowth </w:t>
      </w:r>
      <w:ins w:id="1427" w:author="Chamberlain, Catherine" w:date="2020-11-13T09:51:00Z">
        <w:r w:rsidR="00D52835">
          <w:rPr>
            <w:rFonts w:ascii="Arial" w:hAnsi="Arial" w:cs="Arial"/>
            <w:sz w:val="22"/>
            <w:szCs w:val="22"/>
          </w:rPr>
          <w:t>s</w:t>
        </w:r>
      </w:ins>
      <w:del w:id="1428" w:author="Chamberlain, Catherine" w:date="2020-11-13T09:51:00Z">
        <w:r w:rsidRPr="00C0771F" w:rsidDel="00D52835">
          <w:rPr>
            <w:rFonts w:ascii="Arial" w:hAnsi="Arial" w:cs="Arial"/>
            <w:sz w:val="22"/>
            <w:szCs w:val="22"/>
            <w:rPrChange w:id="1429" w:author="Chamberlain, Catherine" w:date="2020-11-12T14:58:00Z">
              <w:rPr>
                <w:rFonts w:ascii="Arial" w:hAnsi="Arial" w:cs="Arial"/>
              </w:rPr>
            </w:rPrChange>
          </w:rPr>
          <w:delText>S</w:delText>
        </w:r>
      </w:del>
      <w:r w:rsidRPr="00C0771F">
        <w:rPr>
          <w:rFonts w:ascii="Arial" w:hAnsi="Arial" w:cs="Arial"/>
          <w:sz w:val="22"/>
          <w:szCs w:val="22"/>
          <w:rPrChange w:id="1430" w:author="Chamberlain, Catherine" w:date="2020-11-12T14:58:00Z">
            <w:rPr>
              <w:rFonts w:ascii="Arial" w:hAnsi="Arial" w:cs="Arial"/>
            </w:rPr>
          </w:rPrChange>
        </w:rPr>
        <w:t xml:space="preserve">tands in the </w:t>
      </w:r>
      <w:ins w:id="1431" w:author="Chamberlain, Catherine" w:date="2020-11-13T09:51:00Z">
        <w:r w:rsidR="00D52835">
          <w:rPr>
            <w:rFonts w:ascii="Arial" w:hAnsi="Arial" w:cs="Arial"/>
            <w:sz w:val="22"/>
            <w:szCs w:val="22"/>
          </w:rPr>
          <w:t>C</w:t>
        </w:r>
      </w:ins>
      <w:del w:id="1432" w:author="Chamberlain, Catherine" w:date="2020-11-13T09:51:00Z">
        <w:r w:rsidRPr="00C0771F" w:rsidDel="00D52835">
          <w:rPr>
            <w:rFonts w:ascii="Arial" w:hAnsi="Arial" w:cs="Arial"/>
            <w:sz w:val="22"/>
            <w:szCs w:val="22"/>
            <w:rPrChange w:id="1433" w:author="Chamberlain, Catherine" w:date="2020-11-12T14:58:00Z">
              <w:rPr>
                <w:rFonts w:ascii="Arial" w:hAnsi="Arial" w:cs="Arial"/>
              </w:rPr>
            </w:rPrChange>
          </w:rPr>
          <w:delText>C</w:delText>
        </w:r>
      </w:del>
      <w:r w:rsidRPr="00C0771F">
        <w:rPr>
          <w:rFonts w:ascii="Arial" w:hAnsi="Arial" w:cs="Arial"/>
          <w:sz w:val="22"/>
          <w:szCs w:val="22"/>
          <w:rPrChange w:id="1434" w:author="Chamberlain, Catherine" w:date="2020-11-12T14:58:00Z">
            <w:rPr>
              <w:rFonts w:ascii="Arial" w:hAnsi="Arial" w:cs="Arial"/>
            </w:rPr>
          </w:rPrChange>
        </w:rPr>
        <w:t xml:space="preserve">entral </w:t>
      </w:r>
      <w:ins w:id="1435" w:author="Chamberlain, Catherine" w:date="2020-11-13T09:51:00Z">
        <w:r w:rsidR="00D52835">
          <w:rPr>
            <w:rFonts w:ascii="Arial" w:hAnsi="Arial" w:cs="Arial"/>
            <w:sz w:val="22"/>
            <w:szCs w:val="22"/>
          </w:rPr>
          <w:t>H</w:t>
        </w:r>
      </w:ins>
      <w:del w:id="1436" w:author="Chamberlain, Catherine" w:date="2020-11-13T09:51:00Z">
        <w:r w:rsidRPr="00C0771F" w:rsidDel="00D52835">
          <w:rPr>
            <w:rFonts w:ascii="Arial" w:hAnsi="Arial" w:cs="Arial"/>
            <w:sz w:val="22"/>
            <w:szCs w:val="22"/>
            <w:rPrChange w:id="1437" w:author="Chamberlain, Catherine" w:date="2020-11-12T14:58:00Z">
              <w:rPr>
                <w:rFonts w:ascii="Arial" w:hAnsi="Arial" w:cs="Arial"/>
              </w:rPr>
            </w:rPrChange>
          </w:rPr>
          <w:delText>H</w:delText>
        </w:r>
      </w:del>
      <w:r w:rsidRPr="00C0771F">
        <w:rPr>
          <w:rFonts w:ascii="Arial" w:hAnsi="Arial" w:cs="Arial"/>
          <w:sz w:val="22"/>
          <w:szCs w:val="22"/>
          <w:rPrChange w:id="1438" w:author="Chamberlain, Catherine" w:date="2020-11-12T14:58:00Z">
            <w:rPr>
              <w:rFonts w:ascii="Arial" w:hAnsi="Arial" w:cs="Arial"/>
            </w:rPr>
          </w:rPrChange>
        </w:rPr>
        <w:t xml:space="preserve">ardwood Forest </w:t>
      </w:r>
      <w:ins w:id="1439" w:author="Chamberlain, Catherine" w:date="2020-11-13T09:52:00Z">
        <w:r w:rsidR="00D52835">
          <w:rPr>
            <w:rFonts w:ascii="Arial" w:hAnsi="Arial" w:cs="Arial"/>
            <w:sz w:val="22"/>
            <w:szCs w:val="22"/>
          </w:rPr>
          <w:t>r</w:t>
        </w:r>
      </w:ins>
      <w:del w:id="1440" w:author="Chamberlain, Catherine" w:date="2020-11-13T09:52:00Z">
        <w:r w:rsidRPr="00C0771F" w:rsidDel="00D52835">
          <w:rPr>
            <w:rFonts w:ascii="Arial" w:hAnsi="Arial" w:cs="Arial"/>
            <w:sz w:val="22"/>
            <w:szCs w:val="22"/>
            <w:rPrChange w:id="1441" w:author="Chamberlain, Catherine" w:date="2020-11-12T14:58:00Z">
              <w:rPr>
                <w:rFonts w:ascii="Arial" w:hAnsi="Arial" w:cs="Arial"/>
              </w:rPr>
            </w:rPrChange>
          </w:rPr>
          <w:delText>R</w:delText>
        </w:r>
      </w:del>
      <w:r w:rsidRPr="00C0771F">
        <w:rPr>
          <w:rFonts w:ascii="Arial" w:hAnsi="Arial" w:cs="Arial"/>
          <w:sz w:val="22"/>
          <w:szCs w:val="22"/>
          <w:rPrChange w:id="1442" w:author="Chamberlain, Catherine" w:date="2020-11-12T14:58:00Z">
            <w:rPr>
              <w:rFonts w:ascii="Arial" w:hAnsi="Arial" w:cs="Arial"/>
            </w:rPr>
          </w:rPrChange>
        </w:rPr>
        <w:t xml:space="preserve">egion. </w:t>
      </w:r>
      <w:r w:rsidRPr="00C0771F">
        <w:rPr>
          <w:rFonts w:ascii="Arial" w:hAnsi="Arial" w:cs="Arial"/>
          <w:i/>
          <w:iCs/>
          <w:sz w:val="22"/>
          <w:szCs w:val="22"/>
          <w:rPrChange w:id="1443" w:author="Chamberlain, Catherine" w:date="2020-11-12T14:58:00Z">
            <w:rPr>
              <w:rFonts w:ascii="Arial" w:hAnsi="Arial" w:cs="Arial"/>
              <w:i/>
              <w:iCs/>
            </w:rPr>
          </w:rPrChange>
        </w:rPr>
        <w:t>Forest Science</w:t>
      </w:r>
      <w:r w:rsidRPr="00C0771F">
        <w:rPr>
          <w:rFonts w:ascii="Arial" w:hAnsi="Arial" w:cs="Arial"/>
          <w:sz w:val="22"/>
          <w:szCs w:val="22"/>
          <w:rPrChange w:id="1444" w:author="Chamberlain, Catherine" w:date="2020-11-12T14:58:00Z">
            <w:rPr>
              <w:rFonts w:ascii="Arial" w:hAnsi="Arial" w:cs="Arial"/>
            </w:rPr>
          </w:rPrChange>
        </w:rPr>
        <w:t xml:space="preserve"> </w:t>
      </w:r>
      <w:r w:rsidRPr="00C0771F">
        <w:rPr>
          <w:rFonts w:ascii="Arial" w:hAnsi="Arial" w:cs="Arial"/>
          <w:b/>
          <w:bCs/>
          <w:sz w:val="22"/>
          <w:szCs w:val="22"/>
          <w:rPrChange w:id="1445" w:author="Chamberlain, Catherine" w:date="2020-11-12T14:58:00Z">
            <w:rPr>
              <w:rFonts w:ascii="Arial" w:hAnsi="Arial" w:cs="Arial"/>
              <w:b/>
              <w:bCs/>
            </w:rPr>
          </w:rPrChange>
        </w:rPr>
        <w:t>49</w:t>
      </w:r>
      <w:r w:rsidRPr="00C0771F">
        <w:rPr>
          <w:rFonts w:ascii="Arial" w:hAnsi="Arial" w:cs="Arial"/>
          <w:sz w:val="22"/>
          <w:szCs w:val="22"/>
          <w:rPrChange w:id="1446" w:author="Chamberlain, Catherine" w:date="2020-11-12T14:58:00Z">
            <w:rPr>
              <w:rFonts w:ascii="Arial" w:hAnsi="Arial" w:cs="Arial"/>
            </w:rPr>
          </w:rPrChange>
        </w:rPr>
        <w:t>, 778–789.</w:t>
      </w:r>
    </w:p>
    <w:p w14:paraId="6D09EBF5" w14:textId="0E4A03D0" w:rsidR="00184B5A" w:rsidRPr="00C0771F" w:rsidRDefault="00C10683" w:rsidP="00913202">
      <w:pPr>
        <w:pStyle w:val="bibitem"/>
        <w:widowControl/>
        <w:ind w:left="720" w:hanging="720"/>
        <w:rPr>
          <w:rFonts w:ascii="Arial" w:hAnsi="Arial" w:cs="Arial"/>
          <w:sz w:val="22"/>
          <w:szCs w:val="22"/>
          <w:rPrChange w:id="1447" w:author="Chamberlain, Catherine" w:date="2020-11-12T14:58:00Z">
            <w:rPr>
              <w:rFonts w:ascii="Arial" w:hAnsi="Arial" w:cs="Arial"/>
            </w:rPr>
          </w:rPrChange>
        </w:rPr>
      </w:pPr>
      <w:r w:rsidRPr="00C0771F">
        <w:rPr>
          <w:rFonts w:ascii="Arial" w:hAnsi="Arial" w:cs="Arial"/>
          <w:sz w:val="22"/>
          <w:szCs w:val="22"/>
          <w:rPrChange w:id="1448" w:author="Chamberlain, Catherine" w:date="2020-11-12T14:58:00Z">
            <w:rPr>
              <w:rFonts w:ascii="Arial" w:hAnsi="Arial" w:cs="Arial"/>
            </w:rPr>
          </w:rPrChange>
        </w:rPr>
        <w:t xml:space="preserve">Rentch, J.S., Fajvan, M.A. &amp; Hicks, R.R. (2003b) Oak establishment and canopy accession strategies in five old-growth stands in the </w:t>
      </w:r>
      <w:ins w:id="1449" w:author="Chamberlain, Catherine" w:date="2020-11-13T09:52:00Z">
        <w:r w:rsidR="00D52835">
          <w:rPr>
            <w:rFonts w:ascii="Arial" w:hAnsi="Arial" w:cs="Arial"/>
            <w:sz w:val="22"/>
            <w:szCs w:val="22"/>
          </w:rPr>
          <w:t>C</w:t>
        </w:r>
      </w:ins>
      <w:del w:id="1450" w:author="Chamberlain, Catherine" w:date="2020-11-13T09:52:00Z">
        <w:r w:rsidRPr="00C0771F" w:rsidDel="00D52835">
          <w:rPr>
            <w:rFonts w:ascii="Arial" w:hAnsi="Arial" w:cs="Arial"/>
            <w:sz w:val="22"/>
            <w:szCs w:val="22"/>
            <w:rPrChange w:id="1451" w:author="Chamberlain, Catherine" w:date="2020-11-12T14:58:00Z">
              <w:rPr>
                <w:rFonts w:ascii="Arial" w:hAnsi="Arial" w:cs="Arial"/>
              </w:rPr>
            </w:rPrChange>
          </w:rPr>
          <w:delText>c</w:delText>
        </w:r>
      </w:del>
      <w:r w:rsidRPr="00C0771F">
        <w:rPr>
          <w:rFonts w:ascii="Arial" w:hAnsi="Arial" w:cs="Arial"/>
          <w:sz w:val="22"/>
          <w:szCs w:val="22"/>
          <w:rPrChange w:id="1452" w:author="Chamberlain, Catherine" w:date="2020-11-12T14:58:00Z">
            <w:rPr>
              <w:rFonts w:ascii="Arial" w:hAnsi="Arial" w:cs="Arial"/>
            </w:rPr>
          </w:rPrChange>
        </w:rPr>
        <w:t xml:space="preserve">entral </w:t>
      </w:r>
      <w:ins w:id="1453" w:author="Chamberlain, Catherine" w:date="2020-11-13T09:52:00Z">
        <w:r w:rsidR="00D52835">
          <w:rPr>
            <w:rFonts w:ascii="Arial" w:hAnsi="Arial" w:cs="Arial"/>
            <w:sz w:val="22"/>
            <w:szCs w:val="22"/>
          </w:rPr>
          <w:t>H</w:t>
        </w:r>
      </w:ins>
      <w:del w:id="1454" w:author="Chamberlain, Catherine" w:date="2020-11-13T09:52:00Z">
        <w:r w:rsidRPr="00C0771F" w:rsidDel="00D52835">
          <w:rPr>
            <w:rFonts w:ascii="Arial" w:hAnsi="Arial" w:cs="Arial"/>
            <w:sz w:val="22"/>
            <w:szCs w:val="22"/>
            <w:rPrChange w:id="1455" w:author="Chamberlain, Catherine" w:date="2020-11-12T14:58:00Z">
              <w:rPr>
                <w:rFonts w:ascii="Arial" w:hAnsi="Arial" w:cs="Arial"/>
              </w:rPr>
            </w:rPrChange>
          </w:rPr>
          <w:delText>h</w:delText>
        </w:r>
      </w:del>
      <w:r w:rsidRPr="00C0771F">
        <w:rPr>
          <w:rFonts w:ascii="Arial" w:hAnsi="Arial" w:cs="Arial"/>
          <w:sz w:val="22"/>
          <w:szCs w:val="22"/>
          <w:rPrChange w:id="1456" w:author="Chamberlain, Catherine" w:date="2020-11-12T14:58:00Z">
            <w:rPr>
              <w:rFonts w:ascii="Arial" w:hAnsi="Arial" w:cs="Arial"/>
            </w:rPr>
          </w:rPrChange>
        </w:rPr>
        <w:t xml:space="preserve">ardwood </w:t>
      </w:r>
      <w:ins w:id="1457" w:author="Chamberlain, Catherine" w:date="2020-11-13T09:52:00Z">
        <w:r w:rsidR="00D52835">
          <w:rPr>
            <w:rFonts w:ascii="Arial" w:hAnsi="Arial" w:cs="Arial"/>
            <w:sz w:val="22"/>
            <w:szCs w:val="22"/>
          </w:rPr>
          <w:t>F</w:t>
        </w:r>
      </w:ins>
      <w:del w:id="1458" w:author="Chamberlain, Catherine" w:date="2020-11-13T09:52:00Z">
        <w:r w:rsidRPr="00C0771F" w:rsidDel="00D52835">
          <w:rPr>
            <w:rFonts w:ascii="Arial" w:hAnsi="Arial" w:cs="Arial"/>
            <w:sz w:val="22"/>
            <w:szCs w:val="22"/>
            <w:rPrChange w:id="1459" w:author="Chamberlain, Catherine" w:date="2020-11-12T14:58:00Z">
              <w:rPr>
                <w:rFonts w:ascii="Arial" w:hAnsi="Arial" w:cs="Arial"/>
              </w:rPr>
            </w:rPrChange>
          </w:rPr>
          <w:delText>f</w:delText>
        </w:r>
      </w:del>
      <w:r w:rsidRPr="00C0771F">
        <w:rPr>
          <w:rFonts w:ascii="Arial" w:hAnsi="Arial" w:cs="Arial"/>
          <w:sz w:val="22"/>
          <w:szCs w:val="22"/>
          <w:rPrChange w:id="1460" w:author="Chamberlain, Catherine" w:date="2020-11-12T14:58:00Z">
            <w:rPr>
              <w:rFonts w:ascii="Arial" w:hAnsi="Arial" w:cs="Arial"/>
            </w:rPr>
          </w:rPrChange>
        </w:rPr>
        <w:t xml:space="preserve">orest region. </w:t>
      </w:r>
      <w:r w:rsidRPr="00C0771F">
        <w:rPr>
          <w:rFonts w:ascii="Arial" w:hAnsi="Arial" w:cs="Arial"/>
          <w:i/>
          <w:iCs/>
          <w:sz w:val="22"/>
          <w:szCs w:val="22"/>
          <w:rPrChange w:id="1461" w:author="Chamberlain, Catherine" w:date="2020-11-12T14:58:00Z">
            <w:rPr>
              <w:rFonts w:ascii="Arial" w:hAnsi="Arial" w:cs="Arial"/>
              <w:i/>
              <w:iCs/>
            </w:rPr>
          </w:rPrChange>
        </w:rPr>
        <w:t>Forest Ecology and Management</w:t>
      </w:r>
      <w:r w:rsidRPr="00C0771F">
        <w:rPr>
          <w:rFonts w:ascii="Arial" w:hAnsi="Arial" w:cs="Arial"/>
          <w:sz w:val="22"/>
          <w:szCs w:val="22"/>
          <w:rPrChange w:id="1462" w:author="Chamberlain, Catherine" w:date="2020-11-12T14:58:00Z">
            <w:rPr>
              <w:rFonts w:ascii="Arial" w:hAnsi="Arial" w:cs="Arial"/>
            </w:rPr>
          </w:rPrChange>
        </w:rPr>
        <w:t xml:space="preserve"> </w:t>
      </w:r>
      <w:r w:rsidRPr="00C0771F">
        <w:rPr>
          <w:rFonts w:ascii="Arial" w:hAnsi="Arial" w:cs="Arial"/>
          <w:b/>
          <w:bCs/>
          <w:sz w:val="22"/>
          <w:szCs w:val="22"/>
          <w:rPrChange w:id="1463" w:author="Chamberlain, Catherine" w:date="2020-11-12T14:58:00Z">
            <w:rPr>
              <w:rFonts w:ascii="Arial" w:hAnsi="Arial" w:cs="Arial"/>
              <w:b/>
              <w:bCs/>
            </w:rPr>
          </w:rPrChange>
        </w:rPr>
        <w:t>184</w:t>
      </w:r>
      <w:r w:rsidRPr="00C0771F">
        <w:rPr>
          <w:rFonts w:ascii="Arial" w:hAnsi="Arial" w:cs="Arial"/>
          <w:sz w:val="22"/>
          <w:szCs w:val="22"/>
          <w:rPrChange w:id="1464" w:author="Chamberlain, Catherine" w:date="2020-11-12T14:58:00Z">
            <w:rPr>
              <w:rFonts w:ascii="Arial" w:hAnsi="Arial" w:cs="Arial"/>
            </w:rPr>
          </w:rPrChange>
        </w:rPr>
        <w:t>, 285 – 297.</w:t>
      </w:r>
    </w:p>
    <w:p w14:paraId="30ADFA09" w14:textId="15325D67" w:rsidR="00184B5A" w:rsidRPr="00C0771F" w:rsidRDefault="00C10683" w:rsidP="00913202">
      <w:pPr>
        <w:pStyle w:val="bibitem"/>
        <w:widowControl/>
        <w:ind w:left="720" w:hanging="720"/>
        <w:rPr>
          <w:rFonts w:ascii="Arial" w:hAnsi="Arial" w:cs="Arial"/>
          <w:sz w:val="22"/>
          <w:szCs w:val="22"/>
          <w:rPrChange w:id="1465" w:author="Chamberlain, Catherine" w:date="2020-11-12T14:58:00Z">
            <w:rPr>
              <w:rFonts w:ascii="Arial" w:hAnsi="Arial" w:cs="Arial"/>
            </w:rPr>
          </w:rPrChange>
        </w:rPr>
      </w:pPr>
      <w:r w:rsidRPr="00C0771F">
        <w:rPr>
          <w:rFonts w:ascii="Arial" w:hAnsi="Arial" w:cs="Arial"/>
          <w:sz w:val="22"/>
          <w:szCs w:val="22"/>
          <w:rPrChange w:id="1466" w:author="Chamberlain, Catherine" w:date="2020-11-12T14:58:00Z">
            <w:rPr>
              <w:rFonts w:ascii="Arial" w:hAnsi="Arial" w:cs="Arial"/>
            </w:rPr>
          </w:rPrChange>
        </w:rPr>
        <w:t xml:space="preserve">Runkle, J.R. (1982) Patterns of disturbance in some old-growth mesic forests of eastern </w:t>
      </w:r>
      <w:ins w:id="1467" w:author="Chamberlain, Catherine" w:date="2020-11-13T09:52:00Z">
        <w:r w:rsidR="00D52835">
          <w:rPr>
            <w:rFonts w:ascii="Arial" w:hAnsi="Arial" w:cs="Arial"/>
            <w:sz w:val="22"/>
            <w:szCs w:val="22"/>
          </w:rPr>
          <w:t>N</w:t>
        </w:r>
      </w:ins>
      <w:del w:id="1468" w:author="Chamberlain, Catherine" w:date="2020-11-13T09:52:00Z">
        <w:r w:rsidRPr="00C0771F" w:rsidDel="00D52835">
          <w:rPr>
            <w:rFonts w:ascii="Arial" w:hAnsi="Arial" w:cs="Arial"/>
            <w:sz w:val="22"/>
            <w:szCs w:val="22"/>
            <w:rPrChange w:id="1469" w:author="Chamberlain, Catherine" w:date="2020-11-12T14:58:00Z">
              <w:rPr>
                <w:rFonts w:ascii="Arial" w:hAnsi="Arial" w:cs="Arial"/>
              </w:rPr>
            </w:rPrChange>
          </w:rPr>
          <w:delText>n</w:delText>
        </w:r>
      </w:del>
      <w:r w:rsidRPr="00C0771F">
        <w:rPr>
          <w:rFonts w:ascii="Arial" w:hAnsi="Arial" w:cs="Arial"/>
          <w:sz w:val="22"/>
          <w:szCs w:val="22"/>
          <w:rPrChange w:id="1470" w:author="Chamberlain, Catherine" w:date="2020-11-12T14:58:00Z">
            <w:rPr>
              <w:rFonts w:ascii="Arial" w:hAnsi="Arial" w:cs="Arial"/>
            </w:rPr>
          </w:rPrChange>
        </w:rPr>
        <w:t xml:space="preserve">orth </w:t>
      </w:r>
      <w:ins w:id="1471" w:author="Chamberlain, Catherine" w:date="2020-11-13T09:52:00Z">
        <w:r w:rsidR="00D52835">
          <w:rPr>
            <w:rFonts w:ascii="Arial" w:hAnsi="Arial" w:cs="Arial"/>
            <w:sz w:val="22"/>
            <w:szCs w:val="22"/>
          </w:rPr>
          <w:t>A</w:t>
        </w:r>
      </w:ins>
      <w:del w:id="1472" w:author="Chamberlain, Catherine" w:date="2020-11-13T09:52:00Z">
        <w:r w:rsidRPr="00C0771F" w:rsidDel="00D52835">
          <w:rPr>
            <w:rFonts w:ascii="Arial" w:hAnsi="Arial" w:cs="Arial"/>
            <w:sz w:val="22"/>
            <w:szCs w:val="22"/>
            <w:rPrChange w:id="1473" w:author="Chamberlain, Catherine" w:date="2020-11-12T14:58:00Z">
              <w:rPr>
                <w:rFonts w:ascii="Arial" w:hAnsi="Arial" w:cs="Arial"/>
              </w:rPr>
            </w:rPrChange>
          </w:rPr>
          <w:delText>a</w:delText>
        </w:r>
      </w:del>
      <w:r w:rsidRPr="00C0771F">
        <w:rPr>
          <w:rFonts w:ascii="Arial" w:hAnsi="Arial" w:cs="Arial"/>
          <w:sz w:val="22"/>
          <w:szCs w:val="22"/>
          <w:rPrChange w:id="1474" w:author="Chamberlain, Catherine" w:date="2020-11-12T14:58:00Z">
            <w:rPr>
              <w:rFonts w:ascii="Arial" w:hAnsi="Arial" w:cs="Arial"/>
            </w:rPr>
          </w:rPrChange>
        </w:rPr>
        <w:t xml:space="preserve">merica. </w:t>
      </w:r>
      <w:r w:rsidRPr="00C0771F">
        <w:rPr>
          <w:rFonts w:ascii="Arial" w:hAnsi="Arial" w:cs="Arial"/>
          <w:i/>
          <w:iCs/>
          <w:sz w:val="22"/>
          <w:szCs w:val="22"/>
          <w:rPrChange w:id="1475" w:author="Chamberlain, Catherine" w:date="2020-11-12T14:58:00Z">
            <w:rPr>
              <w:rFonts w:ascii="Arial" w:hAnsi="Arial" w:cs="Arial"/>
              <w:i/>
              <w:iCs/>
            </w:rPr>
          </w:rPrChange>
        </w:rPr>
        <w:t>Ecology</w:t>
      </w:r>
      <w:r w:rsidRPr="00C0771F">
        <w:rPr>
          <w:rFonts w:ascii="Arial" w:hAnsi="Arial" w:cs="Arial"/>
          <w:sz w:val="22"/>
          <w:szCs w:val="22"/>
          <w:rPrChange w:id="1476" w:author="Chamberlain, Catherine" w:date="2020-11-12T14:58:00Z">
            <w:rPr>
              <w:rFonts w:ascii="Arial" w:hAnsi="Arial" w:cs="Arial"/>
            </w:rPr>
          </w:rPrChange>
        </w:rPr>
        <w:t xml:space="preserve"> </w:t>
      </w:r>
      <w:r w:rsidRPr="00C0771F">
        <w:rPr>
          <w:rFonts w:ascii="Arial" w:hAnsi="Arial" w:cs="Arial"/>
          <w:b/>
          <w:bCs/>
          <w:sz w:val="22"/>
          <w:szCs w:val="22"/>
          <w:rPrChange w:id="1477" w:author="Chamberlain, Catherine" w:date="2020-11-12T14:58:00Z">
            <w:rPr>
              <w:rFonts w:ascii="Arial" w:hAnsi="Arial" w:cs="Arial"/>
              <w:b/>
              <w:bCs/>
            </w:rPr>
          </w:rPrChange>
        </w:rPr>
        <w:t>63</w:t>
      </w:r>
      <w:r w:rsidRPr="00C0771F">
        <w:rPr>
          <w:rFonts w:ascii="Arial" w:hAnsi="Arial" w:cs="Arial"/>
          <w:sz w:val="22"/>
          <w:szCs w:val="22"/>
          <w:rPrChange w:id="1478" w:author="Chamberlain, Catherine" w:date="2020-11-12T14:58:00Z">
            <w:rPr>
              <w:rFonts w:ascii="Arial" w:hAnsi="Arial" w:cs="Arial"/>
            </w:rPr>
          </w:rPrChange>
        </w:rPr>
        <w:t>, 1533–1546.</w:t>
      </w:r>
    </w:p>
    <w:p w14:paraId="1D5DF1A1" w14:textId="483606A5" w:rsidR="00184B5A" w:rsidRPr="00C0771F" w:rsidRDefault="00C10683" w:rsidP="00913202">
      <w:pPr>
        <w:pStyle w:val="bibitem"/>
        <w:widowControl/>
        <w:ind w:left="720" w:hanging="720"/>
        <w:rPr>
          <w:rFonts w:ascii="Arial" w:hAnsi="Arial" w:cs="Arial"/>
          <w:sz w:val="22"/>
          <w:szCs w:val="22"/>
          <w:rPrChange w:id="1479" w:author="Chamberlain, Catherine" w:date="2020-11-12T14:58:00Z">
            <w:rPr>
              <w:rFonts w:ascii="Arial" w:hAnsi="Arial" w:cs="Arial"/>
            </w:rPr>
          </w:rPrChange>
        </w:rPr>
      </w:pPr>
      <w:r w:rsidRPr="00C0771F">
        <w:rPr>
          <w:rFonts w:ascii="Arial" w:hAnsi="Arial" w:cs="Arial"/>
          <w:sz w:val="22"/>
          <w:szCs w:val="22"/>
          <w:rPrChange w:id="1480" w:author="Chamberlain, Catherine" w:date="2020-11-12T14:58:00Z">
            <w:rPr>
              <w:rFonts w:ascii="Arial" w:hAnsi="Arial" w:cs="Arial"/>
            </w:rPr>
          </w:rPrChange>
        </w:rPr>
        <w:t xml:space="preserve">Schatz, J.D., Forrester, J.A. &amp; Mladenoff, D.J. (2012) Spatial patterns of soil surface </w:t>
      </w:r>
      <w:ins w:id="1481" w:author="Chamberlain, Catherine" w:date="2020-11-13T09:52:00Z">
        <w:r w:rsidR="00D52835">
          <w:rPr>
            <w:rFonts w:ascii="Arial" w:hAnsi="Arial" w:cs="Arial"/>
            <w:sz w:val="22"/>
            <w:szCs w:val="22"/>
          </w:rPr>
          <w:t>C</w:t>
        </w:r>
      </w:ins>
      <w:del w:id="1482" w:author="Chamberlain, Catherine" w:date="2020-11-13T09:52:00Z">
        <w:r w:rsidRPr="00C0771F" w:rsidDel="00D52835">
          <w:rPr>
            <w:rFonts w:ascii="Arial" w:hAnsi="Arial" w:cs="Arial"/>
            <w:sz w:val="22"/>
            <w:szCs w:val="22"/>
            <w:rPrChange w:id="1483" w:author="Chamberlain, Catherine" w:date="2020-11-12T14:58:00Z">
              <w:rPr>
                <w:rFonts w:ascii="Arial" w:hAnsi="Arial" w:cs="Arial"/>
              </w:rPr>
            </w:rPrChange>
          </w:rPr>
          <w:delText>c</w:delText>
        </w:r>
      </w:del>
      <w:r w:rsidRPr="00C0771F">
        <w:rPr>
          <w:rFonts w:ascii="Arial" w:hAnsi="Arial" w:cs="Arial"/>
          <w:sz w:val="22"/>
          <w:szCs w:val="22"/>
          <w:rPrChange w:id="1484" w:author="Chamberlain, Catherine" w:date="2020-11-12T14:58:00Z">
            <w:rPr>
              <w:rFonts w:ascii="Arial" w:hAnsi="Arial" w:cs="Arial"/>
            </w:rPr>
          </w:rPrChange>
        </w:rPr>
        <w:t xml:space="preserve"> flux in experimental canopy gaps. </w:t>
      </w:r>
      <w:r w:rsidRPr="00C0771F">
        <w:rPr>
          <w:rFonts w:ascii="Arial" w:hAnsi="Arial" w:cs="Arial"/>
          <w:i/>
          <w:iCs/>
          <w:sz w:val="22"/>
          <w:szCs w:val="22"/>
          <w:rPrChange w:id="1485" w:author="Chamberlain, Catherine" w:date="2020-11-12T14:58:00Z">
            <w:rPr>
              <w:rFonts w:ascii="Arial" w:hAnsi="Arial" w:cs="Arial"/>
              <w:i/>
              <w:iCs/>
            </w:rPr>
          </w:rPrChange>
        </w:rPr>
        <w:t>Ecosystems</w:t>
      </w:r>
      <w:r w:rsidRPr="00C0771F">
        <w:rPr>
          <w:rFonts w:ascii="Arial" w:hAnsi="Arial" w:cs="Arial"/>
          <w:sz w:val="22"/>
          <w:szCs w:val="22"/>
          <w:rPrChange w:id="1486" w:author="Chamberlain, Catherine" w:date="2020-11-12T14:58:00Z">
            <w:rPr>
              <w:rFonts w:ascii="Arial" w:hAnsi="Arial" w:cs="Arial"/>
            </w:rPr>
          </w:rPrChange>
        </w:rPr>
        <w:t xml:space="preserve"> </w:t>
      </w:r>
      <w:r w:rsidRPr="00C0771F">
        <w:rPr>
          <w:rFonts w:ascii="Arial" w:hAnsi="Arial" w:cs="Arial"/>
          <w:b/>
          <w:bCs/>
          <w:sz w:val="22"/>
          <w:szCs w:val="22"/>
          <w:rPrChange w:id="1487" w:author="Chamberlain, Catherine" w:date="2020-11-12T14:58:00Z">
            <w:rPr>
              <w:rFonts w:ascii="Arial" w:hAnsi="Arial" w:cs="Arial"/>
              <w:b/>
              <w:bCs/>
            </w:rPr>
          </w:rPrChange>
        </w:rPr>
        <w:t>15</w:t>
      </w:r>
      <w:r w:rsidRPr="00C0771F">
        <w:rPr>
          <w:rFonts w:ascii="Arial" w:hAnsi="Arial" w:cs="Arial"/>
          <w:sz w:val="22"/>
          <w:szCs w:val="22"/>
          <w:rPrChange w:id="1488" w:author="Chamberlain, Catherine" w:date="2020-11-12T14:58:00Z">
            <w:rPr>
              <w:rFonts w:ascii="Arial" w:hAnsi="Arial" w:cs="Arial"/>
            </w:rPr>
          </w:rPrChange>
        </w:rPr>
        <w:t>, 616–623.</w:t>
      </w:r>
    </w:p>
    <w:p w14:paraId="380B7678" w14:textId="77777777" w:rsidR="00184B5A" w:rsidRPr="00C0771F" w:rsidRDefault="00C10683" w:rsidP="00913202">
      <w:pPr>
        <w:pStyle w:val="bibitem"/>
        <w:widowControl/>
        <w:ind w:left="720" w:hanging="720"/>
        <w:rPr>
          <w:rFonts w:ascii="Arial" w:hAnsi="Arial" w:cs="Arial"/>
          <w:sz w:val="22"/>
          <w:szCs w:val="22"/>
          <w:rPrChange w:id="1489" w:author="Chamberlain, Catherine" w:date="2020-11-12T14:58:00Z">
            <w:rPr>
              <w:rFonts w:ascii="Arial" w:hAnsi="Arial" w:cs="Arial"/>
            </w:rPr>
          </w:rPrChange>
        </w:rPr>
      </w:pPr>
      <w:r w:rsidRPr="00C0771F">
        <w:rPr>
          <w:rFonts w:ascii="Arial" w:hAnsi="Arial" w:cs="Arial"/>
          <w:sz w:val="22"/>
          <w:szCs w:val="22"/>
          <w:rPrChange w:id="1490" w:author="Chamberlain, Catherine" w:date="2020-11-12T14:58:00Z">
            <w:rPr>
              <w:rFonts w:ascii="Arial" w:hAnsi="Arial" w:cs="Arial"/>
            </w:rPr>
          </w:rPrChange>
        </w:rPr>
        <w:t xml:space="preserve">Schwartz, M.D., Ahas, R. &amp; Aasa, A. (2006) Onset of spring starting earlier across the Northern Hemisphere. </w:t>
      </w:r>
      <w:r w:rsidRPr="00C0771F">
        <w:rPr>
          <w:rFonts w:ascii="Arial" w:hAnsi="Arial" w:cs="Arial"/>
          <w:i/>
          <w:iCs/>
          <w:sz w:val="22"/>
          <w:szCs w:val="22"/>
          <w:rPrChange w:id="1491" w:author="Chamberlain, Catherine" w:date="2020-11-12T14:58:00Z">
            <w:rPr>
              <w:rFonts w:ascii="Arial" w:hAnsi="Arial" w:cs="Arial"/>
              <w:i/>
              <w:iCs/>
            </w:rPr>
          </w:rPrChange>
        </w:rPr>
        <w:t>Global Change Biology</w:t>
      </w:r>
      <w:r w:rsidRPr="00C0771F">
        <w:rPr>
          <w:rFonts w:ascii="Arial" w:hAnsi="Arial" w:cs="Arial"/>
          <w:sz w:val="22"/>
          <w:szCs w:val="22"/>
          <w:rPrChange w:id="1492" w:author="Chamberlain, Catherine" w:date="2020-11-12T14:58:00Z">
            <w:rPr>
              <w:rFonts w:ascii="Arial" w:hAnsi="Arial" w:cs="Arial"/>
            </w:rPr>
          </w:rPrChange>
        </w:rPr>
        <w:t xml:space="preserve"> </w:t>
      </w:r>
      <w:r w:rsidRPr="00C0771F">
        <w:rPr>
          <w:rFonts w:ascii="Arial" w:hAnsi="Arial" w:cs="Arial"/>
          <w:b/>
          <w:bCs/>
          <w:sz w:val="22"/>
          <w:szCs w:val="22"/>
          <w:rPrChange w:id="1493" w:author="Chamberlain, Catherine" w:date="2020-11-12T14:58:00Z">
            <w:rPr>
              <w:rFonts w:ascii="Arial" w:hAnsi="Arial" w:cs="Arial"/>
              <w:b/>
              <w:bCs/>
            </w:rPr>
          </w:rPrChange>
        </w:rPr>
        <w:t>12</w:t>
      </w:r>
      <w:r w:rsidRPr="00C0771F">
        <w:rPr>
          <w:rFonts w:ascii="Arial" w:hAnsi="Arial" w:cs="Arial"/>
          <w:sz w:val="22"/>
          <w:szCs w:val="22"/>
          <w:rPrChange w:id="1494" w:author="Chamberlain, Catherine" w:date="2020-11-12T14:58:00Z">
            <w:rPr>
              <w:rFonts w:ascii="Arial" w:hAnsi="Arial" w:cs="Arial"/>
            </w:rPr>
          </w:rPrChange>
        </w:rPr>
        <w:t>, 343–351.</w:t>
      </w:r>
    </w:p>
    <w:p w14:paraId="2ACCB04A" w14:textId="5BA9B3B1" w:rsidR="00184B5A" w:rsidRPr="00C0771F" w:rsidRDefault="00C10683" w:rsidP="00913202">
      <w:pPr>
        <w:pStyle w:val="bibitem"/>
        <w:widowControl/>
        <w:ind w:left="720" w:hanging="720"/>
        <w:rPr>
          <w:rFonts w:ascii="Arial" w:hAnsi="Arial" w:cs="Arial"/>
          <w:sz w:val="22"/>
          <w:szCs w:val="22"/>
          <w:rPrChange w:id="1495" w:author="Chamberlain, Catherine" w:date="2020-11-12T14:58:00Z">
            <w:rPr>
              <w:rFonts w:ascii="Arial" w:hAnsi="Arial" w:cs="Arial"/>
            </w:rPr>
          </w:rPrChange>
        </w:rPr>
      </w:pPr>
      <w:r w:rsidRPr="00C0771F">
        <w:rPr>
          <w:rFonts w:ascii="Arial" w:hAnsi="Arial" w:cs="Arial"/>
          <w:sz w:val="22"/>
          <w:szCs w:val="22"/>
          <w:rPrChange w:id="1496" w:author="Chamberlain, Catherine" w:date="2020-11-12T14:58:00Z">
            <w:rPr>
              <w:rFonts w:ascii="Arial" w:hAnsi="Arial" w:cs="Arial"/>
            </w:rPr>
          </w:rPrChange>
        </w:rPr>
        <w:t xml:space="preserve">Taylor, B.N., Patterson, A.E., Ajayi, M., Arkebauer, R., Bao, K., Bray, N., Elliott, R.M., Gauthier, P.P., Gersony, J., Gibson, R., Guerin, M., Lavenhar, S., Leland, C., Lemordant, L., Liao, W., Melillo, J., Oliver, R., Prager, C.M., Schuster, W., Schwartz, N.B., Shen, C., Terlizzi, K.P. &amp; Griffin, K.L. (2017) Growth and physiology of a dominant understory shrub, </w:t>
      </w:r>
      <w:ins w:id="1497" w:author="Chamberlain, Catherine" w:date="2020-11-13T09:52:00Z">
        <w:r w:rsidR="00D52835">
          <w:rPr>
            <w:rFonts w:ascii="Arial" w:hAnsi="Arial" w:cs="Arial"/>
            <w:i/>
            <w:iCs/>
            <w:sz w:val="22"/>
            <w:szCs w:val="22"/>
          </w:rPr>
          <w:t>H</w:t>
        </w:r>
      </w:ins>
      <w:del w:id="1498" w:author="Chamberlain, Catherine" w:date="2020-11-13T09:52:00Z">
        <w:r w:rsidRPr="00D52835" w:rsidDel="00D52835">
          <w:rPr>
            <w:rFonts w:ascii="Arial" w:hAnsi="Arial" w:cs="Arial"/>
            <w:i/>
            <w:iCs/>
            <w:sz w:val="22"/>
            <w:szCs w:val="22"/>
            <w:rPrChange w:id="1499" w:author="Chamberlain, Catherine" w:date="2020-11-13T09:52:00Z">
              <w:rPr>
                <w:rFonts w:ascii="Arial" w:hAnsi="Arial" w:cs="Arial"/>
              </w:rPr>
            </w:rPrChange>
          </w:rPr>
          <w:delText>h</w:delText>
        </w:r>
      </w:del>
      <w:r w:rsidRPr="00D52835">
        <w:rPr>
          <w:rFonts w:ascii="Arial" w:hAnsi="Arial" w:cs="Arial"/>
          <w:i/>
          <w:iCs/>
          <w:sz w:val="22"/>
          <w:szCs w:val="22"/>
          <w:rPrChange w:id="1500" w:author="Chamberlain, Catherine" w:date="2020-11-13T09:52:00Z">
            <w:rPr>
              <w:rFonts w:ascii="Arial" w:hAnsi="Arial" w:cs="Arial"/>
            </w:rPr>
          </w:rPrChange>
        </w:rPr>
        <w:t>amamelis virginiana</w:t>
      </w:r>
      <w:r w:rsidRPr="00C0771F">
        <w:rPr>
          <w:rFonts w:ascii="Arial" w:hAnsi="Arial" w:cs="Arial"/>
          <w:sz w:val="22"/>
          <w:szCs w:val="22"/>
          <w:rPrChange w:id="1501" w:author="Chamberlain, Catherine" w:date="2020-11-12T14:58:00Z">
            <w:rPr>
              <w:rFonts w:ascii="Arial" w:hAnsi="Arial" w:cs="Arial"/>
            </w:rPr>
          </w:rPrChange>
        </w:rPr>
        <w:t xml:space="preserve">, following canopy disturbance in a temperate hardwood forest. </w:t>
      </w:r>
      <w:r w:rsidRPr="00C0771F">
        <w:rPr>
          <w:rFonts w:ascii="Arial" w:hAnsi="Arial" w:cs="Arial"/>
          <w:i/>
          <w:iCs/>
          <w:sz w:val="22"/>
          <w:szCs w:val="22"/>
          <w:rPrChange w:id="1502" w:author="Chamberlain, Catherine" w:date="2020-11-12T14:58:00Z">
            <w:rPr>
              <w:rFonts w:ascii="Arial" w:hAnsi="Arial" w:cs="Arial"/>
              <w:i/>
              <w:iCs/>
            </w:rPr>
          </w:rPrChange>
        </w:rPr>
        <w:t>Canadian Journal of Forest Research</w:t>
      </w:r>
      <w:r w:rsidRPr="00C0771F">
        <w:rPr>
          <w:rFonts w:ascii="Arial" w:hAnsi="Arial" w:cs="Arial"/>
          <w:sz w:val="22"/>
          <w:szCs w:val="22"/>
          <w:rPrChange w:id="1503" w:author="Chamberlain, Catherine" w:date="2020-11-12T14:58:00Z">
            <w:rPr>
              <w:rFonts w:ascii="Arial" w:hAnsi="Arial" w:cs="Arial"/>
            </w:rPr>
          </w:rPrChange>
        </w:rPr>
        <w:t xml:space="preserve"> </w:t>
      </w:r>
      <w:r w:rsidRPr="00C0771F">
        <w:rPr>
          <w:rFonts w:ascii="Arial" w:hAnsi="Arial" w:cs="Arial"/>
          <w:b/>
          <w:bCs/>
          <w:sz w:val="22"/>
          <w:szCs w:val="22"/>
          <w:rPrChange w:id="1504" w:author="Chamberlain, Catherine" w:date="2020-11-12T14:58:00Z">
            <w:rPr>
              <w:rFonts w:ascii="Arial" w:hAnsi="Arial" w:cs="Arial"/>
              <w:b/>
              <w:bCs/>
            </w:rPr>
          </w:rPrChange>
        </w:rPr>
        <w:t>47</w:t>
      </w:r>
      <w:r w:rsidRPr="00C0771F">
        <w:rPr>
          <w:rFonts w:ascii="Arial" w:hAnsi="Arial" w:cs="Arial"/>
          <w:sz w:val="22"/>
          <w:szCs w:val="22"/>
          <w:rPrChange w:id="1505" w:author="Chamberlain, Catherine" w:date="2020-11-12T14:58:00Z">
            <w:rPr>
              <w:rFonts w:ascii="Arial" w:hAnsi="Arial" w:cs="Arial"/>
            </w:rPr>
          </w:rPrChange>
        </w:rPr>
        <w:t>, 193–202.</w:t>
      </w:r>
    </w:p>
    <w:p w14:paraId="0993C06E" w14:textId="185F7FA5" w:rsidR="00184B5A" w:rsidRPr="00C0771F" w:rsidRDefault="00C10683" w:rsidP="00913202">
      <w:pPr>
        <w:pStyle w:val="bibitem"/>
        <w:widowControl/>
        <w:ind w:left="720" w:hanging="720"/>
        <w:rPr>
          <w:rFonts w:ascii="Arial" w:hAnsi="Arial" w:cs="Arial"/>
          <w:sz w:val="22"/>
          <w:szCs w:val="22"/>
          <w:rPrChange w:id="1506" w:author="Chamberlain, Catherine" w:date="2020-11-12T14:58:00Z">
            <w:rPr>
              <w:rFonts w:ascii="Arial" w:hAnsi="Arial" w:cs="Arial"/>
            </w:rPr>
          </w:rPrChange>
        </w:rPr>
      </w:pPr>
      <w:r w:rsidRPr="00C0771F">
        <w:rPr>
          <w:rFonts w:ascii="Arial" w:hAnsi="Arial" w:cs="Arial"/>
          <w:sz w:val="22"/>
          <w:szCs w:val="22"/>
          <w:rPrChange w:id="1507" w:author="Chamberlain, Catherine" w:date="2020-11-12T14:58:00Z">
            <w:rPr>
              <w:rFonts w:ascii="Arial" w:hAnsi="Arial" w:cs="Arial"/>
            </w:rPr>
          </w:rPrChange>
        </w:rPr>
        <w:lastRenderedPageBreak/>
        <w:t xml:space="preserve">White, P.S. &amp; Miller, R.I. (1988) Topographic models of vascular plant richness in the southern </w:t>
      </w:r>
      <w:ins w:id="1508" w:author="Chamberlain, Catherine" w:date="2020-11-13T09:52:00Z">
        <w:r w:rsidR="00D52835">
          <w:rPr>
            <w:rFonts w:ascii="Arial" w:hAnsi="Arial" w:cs="Arial"/>
            <w:sz w:val="22"/>
            <w:szCs w:val="22"/>
          </w:rPr>
          <w:t>A</w:t>
        </w:r>
      </w:ins>
      <w:del w:id="1509" w:author="Chamberlain, Catherine" w:date="2020-11-13T09:52:00Z">
        <w:r w:rsidRPr="00C0771F" w:rsidDel="00D52835">
          <w:rPr>
            <w:rFonts w:ascii="Arial" w:hAnsi="Arial" w:cs="Arial"/>
            <w:sz w:val="22"/>
            <w:szCs w:val="22"/>
            <w:rPrChange w:id="1510" w:author="Chamberlain, Catherine" w:date="2020-11-12T14:58:00Z">
              <w:rPr>
                <w:rFonts w:ascii="Arial" w:hAnsi="Arial" w:cs="Arial"/>
              </w:rPr>
            </w:rPrChange>
          </w:rPr>
          <w:delText>a</w:delText>
        </w:r>
      </w:del>
      <w:r w:rsidRPr="00C0771F">
        <w:rPr>
          <w:rFonts w:ascii="Arial" w:hAnsi="Arial" w:cs="Arial"/>
          <w:sz w:val="22"/>
          <w:szCs w:val="22"/>
          <w:rPrChange w:id="1511" w:author="Chamberlain, Catherine" w:date="2020-11-12T14:58:00Z">
            <w:rPr>
              <w:rFonts w:ascii="Arial" w:hAnsi="Arial" w:cs="Arial"/>
            </w:rPr>
          </w:rPrChange>
        </w:rPr>
        <w:t xml:space="preserve">ppalachian high peaks </w:t>
      </w:r>
      <w:r w:rsidRPr="00C0771F">
        <w:rPr>
          <w:rFonts w:ascii="Arial" w:hAnsi="Arial" w:cs="Arial"/>
          <w:b/>
          <w:bCs/>
          <w:sz w:val="22"/>
          <w:szCs w:val="22"/>
          <w:rPrChange w:id="1512" w:author="Chamberlain, Catherine" w:date="2020-11-12T14:58:00Z">
            <w:rPr>
              <w:rFonts w:ascii="Arial" w:hAnsi="Arial" w:cs="Arial"/>
              <w:b/>
              <w:bCs/>
            </w:rPr>
          </w:rPrChange>
        </w:rPr>
        <w:t>76</w:t>
      </w:r>
      <w:r w:rsidRPr="00C0771F">
        <w:rPr>
          <w:rFonts w:ascii="Arial" w:hAnsi="Arial" w:cs="Arial"/>
          <w:sz w:val="22"/>
          <w:szCs w:val="22"/>
          <w:rPrChange w:id="1513" w:author="Chamberlain, Catherine" w:date="2020-11-12T14:58:00Z">
            <w:rPr>
              <w:rFonts w:ascii="Arial" w:hAnsi="Arial" w:cs="Arial"/>
            </w:rPr>
          </w:rPrChange>
        </w:rPr>
        <w:t>, 192–199.</w:t>
      </w:r>
    </w:p>
    <w:p w14:paraId="044A029F" w14:textId="77777777" w:rsidR="00C10683" w:rsidRPr="00C0771F" w:rsidRDefault="00C10683" w:rsidP="00913202">
      <w:pPr>
        <w:pStyle w:val="bibitem"/>
        <w:widowControl/>
        <w:ind w:left="720" w:hanging="720"/>
        <w:rPr>
          <w:rFonts w:ascii="Arial" w:hAnsi="Arial" w:cs="Arial"/>
          <w:sz w:val="22"/>
          <w:szCs w:val="22"/>
          <w:rPrChange w:id="1514" w:author="Chamberlain, Catherine" w:date="2020-11-12T14:58:00Z">
            <w:rPr>
              <w:rFonts w:ascii="Arial" w:hAnsi="Arial" w:cs="Arial"/>
            </w:rPr>
          </w:rPrChange>
        </w:rPr>
      </w:pPr>
      <w:r w:rsidRPr="00C0771F">
        <w:rPr>
          <w:rFonts w:ascii="Arial" w:hAnsi="Arial" w:cs="Arial"/>
          <w:sz w:val="22"/>
          <w:szCs w:val="22"/>
          <w:rPrChange w:id="1515" w:author="Chamberlain, Catherine" w:date="2020-11-12T14:58:00Z">
            <w:rPr>
              <w:rFonts w:ascii="Arial" w:hAnsi="Arial" w:cs="Arial"/>
            </w:rPr>
          </w:rPrChange>
        </w:rPr>
        <w:t xml:space="preserve">Zhang, M. &amp; Yi, X. (2020) Seedling recruitment in response to artificial gaps: predicting the ecological consequence of forest disturbance. </w:t>
      </w:r>
      <w:r w:rsidRPr="00C0771F">
        <w:rPr>
          <w:rFonts w:ascii="Arial" w:hAnsi="Arial" w:cs="Arial"/>
          <w:i/>
          <w:iCs/>
          <w:sz w:val="22"/>
          <w:szCs w:val="22"/>
          <w:rPrChange w:id="1516" w:author="Chamberlain, Catherine" w:date="2020-11-12T14:58:00Z">
            <w:rPr>
              <w:rFonts w:ascii="Arial" w:hAnsi="Arial" w:cs="Arial"/>
              <w:i/>
              <w:iCs/>
            </w:rPr>
          </w:rPrChange>
        </w:rPr>
        <w:t>Plant Ecology</w:t>
      </w:r>
      <w:r w:rsidRPr="00C0771F">
        <w:rPr>
          <w:rFonts w:ascii="Arial" w:hAnsi="Arial" w:cs="Arial"/>
          <w:sz w:val="22"/>
          <w:szCs w:val="22"/>
          <w:rPrChange w:id="1517" w:author="Chamberlain, Catherine" w:date="2020-11-12T14:58:00Z">
            <w:rPr>
              <w:rFonts w:ascii="Arial" w:hAnsi="Arial" w:cs="Arial"/>
            </w:rPr>
          </w:rPrChange>
        </w:rPr>
        <w:t xml:space="preserve"> </w:t>
      </w:r>
      <w:r w:rsidRPr="00C0771F">
        <w:rPr>
          <w:rFonts w:ascii="Arial" w:hAnsi="Arial" w:cs="Arial"/>
          <w:b/>
          <w:bCs/>
          <w:sz w:val="22"/>
          <w:szCs w:val="22"/>
          <w:rPrChange w:id="1518" w:author="Chamberlain, Catherine" w:date="2020-11-12T14:58:00Z">
            <w:rPr>
              <w:rFonts w:ascii="Arial" w:hAnsi="Arial" w:cs="Arial"/>
              <w:b/>
              <w:bCs/>
            </w:rPr>
          </w:rPrChange>
        </w:rPr>
        <w:t>1</w:t>
      </w:r>
      <w:r w:rsidRPr="00C0771F">
        <w:rPr>
          <w:rFonts w:ascii="Arial" w:hAnsi="Arial" w:cs="Arial"/>
          <w:sz w:val="22"/>
          <w:szCs w:val="22"/>
          <w:rPrChange w:id="1519" w:author="Chamberlain, Catherine" w:date="2020-11-12T14:58:00Z">
            <w:rPr>
              <w:rFonts w:ascii="Arial" w:hAnsi="Arial" w:cs="Arial"/>
            </w:rPr>
          </w:rPrChange>
        </w:rPr>
        <w:t>.</w:t>
      </w:r>
    </w:p>
    <w:sectPr w:rsidR="00C10683" w:rsidRPr="00C0771F">
      <w:headerReference w:type="default" r:id="rId14"/>
      <w:footerReference w:type="default" r:id="rId15"/>
      <w:pgSz w:w="12280" w:h="15900"/>
      <w:pgMar w:top="1445" w:right="1589" w:bottom="1445" w:left="1589" w:header="720" w:footer="720"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6" w:author="Zakiya Holmes Leggett" w:date="2020-11-12T07:30:00Z" w:initials="ZHL">
    <w:p w14:paraId="6273CA14" w14:textId="77777777" w:rsidR="00BF34AF" w:rsidRDefault="00BF34AF">
      <w:pPr>
        <w:pStyle w:val="CommentText"/>
      </w:pPr>
      <w:r>
        <w:rPr>
          <w:rStyle w:val="CommentReference"/>
        </w:rPr>
        <w:annotationRef/>
      </w:r>
      <w:r>
        <w:t>You should label this figure and cite it in the text.</w:t>
      </w:r>
    </w:p>
  </w:comment>
  <w:comment w:id="70" w:author="Zakiya Holmes Leggett" w:date="2020-11-12T07:27:00Z" w:initials="ZHL">
    <w:p w14:paraId="0F1C5D0D" w14:textId="77777777" w:rsidR="00BF34AF" w:rsidRDefault="00BF34AF">
      <w:pPr>
        <w:pStyle w:val="CommentText"/>
      </w:pPr>
      <w:r>
        <w:rPr>
          <w:rStyle w:val="CommentReference"/>
        </w:rPr>
        <w:annotationRef/>
      </w:r>
      <w:r>
        <w:t>Is this the right word?</w:t>
      </w:r>
    </w:p>
  </w:comment>
  <w:comment w:id="195" w:author="Zakiya Holmes Leggett" w:date="2020-11-12T07:30:00Z" w:initials="ZHL">
    <w:p w14:paraId="4E2A71E5" w14:textId="77777777" w:rsidR="00BF34AF" w:rsidRDefault="00BF34AF">
      <w:pPr>
        <w:pStyle w:val="CommentText"/>
      </w:pPr>
      <w:r>
        <w:rPr>
          <w:rStyle w:val="CommentReference"/>
        </w:rPr>
        <w:annotationRef/>
      </w:r>
      <w:r>
        <w:t>What is this figure demonstrating? You should label it and refer to it in the text.</w:t>
      </w:r>
    </w:p>
  </w:comment>
  <w:comment w:id="399" w:author="Zakiya Holmes Leggett" w:date="2020-11-12T07:38:00Z" w:initials="ZHL">
    <w:p w14:paraId="4D60448B" w14:textId="77777777" w:rsidR="00613C92" w:rsidRDefault="00613C92">
      <w:pPr>
        <w:pStyle w:val="CommentText"/>
      </w:pPr>
      <w:r>
        <w:rPr>
          <w:rStyle w:val="CommentReference"/>
        </w:rPr>
        <w:annotationRef/>
      </w:r>
      <w:r>
        <w:t>How will you evaluate recovery? You should mention a few parameters you will use for this.</w:t>
      </w:r>
    </w:p>
  </w:comment>
  <w:comment w:id="438" w:author="Zakiya Holmes Leggett" w:date="2020-11-12T07:39:00Z" w:initials="ZHL">
    <w:p w14:paraId="013266FC" w14:textId="77777777" w:rsidR="00613C92" w:rsidRDefault="00613C92">
      <w:pPr>
        <w:pStyle w:val="CommentText"/>
      </w:pPr>
      <w:r>
        <w:rPr>
          <w:rStyle w:val="CommentReference"/>
        </w:rPr>
        <w:annotationRef/>
      </w:r>
      <w:r>
        <w:t>I’m not sure how the ordination is connected or not connected to the gap size but I could be thinking about it too hard…..are you just suggesting that there will be differences in elevation (i.e. top of site and bottom of site?). We can talk about it more when we meet</w:t>
      </w:r>
    </w:p>
  </w:comment>
  <w:comment w:id="512" w:author="Zakiya Holmes Leggett" w:date="2020-11-12T07:45:00Z" w:initials="ZHL">
    <w:p w14:paraId="05A586E6" w14:textId="77777777" w:rsidR="00613C92" w:rsidRDefault="00613C92">
      <w:pPr>
        <w:pStyle w:val="CommentText"/>
      </w:pPr>
      <w:r>
        <w:rPr>
          <w:rStyle w:val="CommentReference"/>
        </w:rPr>
        <w:annotationRef/>
      </w:r>
      <w:r>
        <w:t>You should describe how you will measure this.</w:t>
      </w:r>
    </w:p>
  </w:comment>
  <w:comment w:id="654" w:author="Zakiya Holmes Leggett" w:date="2020-11-12T08:05:00Z" w:initials="ZHL">
    <w:p w14:paraId="3A34E59F" w14:textId="77777777" w:rsidR="00703165" w:rsidRDefault="00703165">
      <w:pPr>
        <w:pStyle w:val="CommentText"/>
      </w:pPr>
      <w:r>
        <w:rPr>
          <w:rStyle w:val="CommentReference"/>
        </w:rPr>
        <w:annotationRef/>
      </w:r>
      <w:r>
        <w:t>I think of things in terms of semesters (Fall, Spring, Summer) so this was a little challenging to follow but that might be my “professor” brain</w:t>
      </w:r>
      <w:r>
        <w:sym w:font="Wingdings" w:char="F04A"/>
      </w:r>
    </w:p>
  </w:comment>
  <w:comment w:id="707" w:author="Zakiya Holmes Leggett" w:date="2020-11-12T07:59:00Z" w:initials="ZHL">
    <w:p w14:paraId="1A59CF5A" w14:textId="77777777" w:rsidR="00703165" w:rsidRDefault="00703165">
      <w:pPr>
        <w:pStyle w:val="CommentText"/>
      </w:pPr>
      <w:r>
        <w:rPr>
          <w:rStyle w:val="CommentReference"/>
        </w:rPr>
        <w:annotationRef/>
      </w:r>
      <w:r>
        <w:t>Could these two rows of boxes for Summer 2021 be combined?</w:t>
      </w:r>
    </w:p>
  </w:comment>
  <w:comment w:id="811" w:author="Zakiya Holmes Leggett" w:date="2020-11-12T08:05:00Z" w:initials="ZHL">
    <w:p w14:paraId="027467F8" w14:textId="77777777" w:rsidR="00703165" w:rsidRDefault="00703165">
      <w:pPr>
        <w:pStyle w:val="CommentText"/>
      </w:pPr>
      <w:r>
        <w:rPr>
          <w:rStyle w:val="CommentReference"/>
        </w:rPr>
        <w:annotationRef/>
      </w:r>
      <w:r>
        <w:t>Why wouldn’t we train the same students for 2 years if they are interested and willing to participate for that length of time?</w:t>
      </w:r>
    </w:p>
  </w:comment>
  <w:comment w:id="1149" w:author="Zakiya Holmes Leggett" w:date="2020-11-12T08:42:00Z" w:initials="ZHL">
    <w:p w14:paraId="0FD47ED2" w14:textId="076EFB4F" w:rsidR="00612D18" w:rsidRDefault="00612D18">
      <w:pPr>
        <w:pStyle w:val="CommentText"/>
      </w:pPr>
      <w:r>
        <w:rPr>
          <w:rStyle w:val="CommentReference"/>
        </w:rPr>
        <w:annotationRef/>
      </w:r>
      <w:r>
        <w:t>I cited somewhat directly from the paper and didn’t include the citations so you may want to reword it in addition to including the three citations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273CA14" w15:done="0"/>
  <w15:commentEx w15:paraId="0F1C5D0D" w15:done="1"/>
  <w15:commentEx w15:paraId="4E2A71E5" w15:done="1"/>
  <w15:commentEx w15:paraId="4D60448B" w15:done="0"/>
  <w15:commentEx w15:paraId="013266FC" w15:done="0"/>
  <w15:commentEx w15:paraId="05A586E6" w15:done="0"/>
  <w15:commentEx w15:paraId="3A34E59F" w15:done="0"/>
  <w15:commentEx w15:paraId="1A59CF5A" w15:done="1"/>
  <w15:commentEx w15:paraId="027467F8" w15:done="1"/>
  <w15:commentEx w15:paraId="0FD47E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273CA14" w16cid:durableId="2357BDEC"/>
  <w16cid:commentId w16cid:paraId="0F1C5D0D" w16cid:durableId="2357BDED"/>
  <w16cid:commentId w16cid:paraId="4E2A71E5" w16cid:durableId="2357BDEE"/>
  <w16cid:commentId w16cid:paraId="4D60448B" w16cid:durableId="2357BDEF"/>
  <w16cid:commentId w16cid:paraId="013266FC" w16cid:durableId="2357BDF0"/>
  <w16cid:commentId w16cid:paraId="05A586E6" w16cid:durableId="2357BDF1"/>
  <w16cid:commentId w16cid:paraId="3A34E59F" w16cid:durableId="2357BDF2"/>
  <w16cid:commentId w16cid:paraId="1A59CF5A" w16cid:durableId="2357BDF3"/>
  <w16cid:commentId w16cid:paraId="027467F8" w16cid:durableId="2357BDF4"/>
  <w16cid:commentId w16cid:paraId="0FD47ED2" w16cid:durableId="2357BD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E4A892" w14:textId="77777777" w:rsidR="00C4038B" w:rsidRDefault="00C4038B">
      <w:r>
        <w:separator/>
      </w:r>
    </w:p>
  </w:endnote>
  <w:endnote w:type="continuationSeparator" w:id="0">
    <w:p w14:paraId="5AAA9269" w14:textId="77777777" w:rsidR="00C4038B" w:rsidRDefault="00C403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F6C616" w14:textId="77777777" w:rsidR="00184B5A" w:rsidRDefault="00C10683">
    <w:pPr>
      <w:widowControl w:val="0"/>
      <w:jc w:val="center"/>
    </w:pPr>
    <w:r>
      <w:pgNum/>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F3F1B3" w14:textId="77777777" w:rsidR="00C4038B" w:rsidRDefault="00C4038B">
      <w:r>
        <w:separator/>
      </w:r>
    </w:p>
  </w:footnote>
  <w:footnote w:type="continuationSeparator" w:id="0">
    <w:p w14:paraId="7CAC4CD0" w14:textId="77777777" w:rsidR="00C4038B" w:rsidRDefault="00C403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1E18F" w14:textId="77777777" w:rsidR="00377538" w:rsidRPr="00377538" w:rsidRDefault="00377538">
    <w:pPr>
      <w:pStyle w:val="Header"/>
      <w:rPr>
        <w:i/>
        <w:iCs/>
      </w:rPr>
    </w:pPr>
    <w:r>
      <w:t xml:space="preserve">Chamberlain, </w:t>
    </w:r>
    <w:r>
      <w:rPr>
        <w:i/>
        <w:iCs/>
      </w:rPr>
      <w:t>Understanding the effects of climate change on carbon sequestration and forest resilience in souther</w:t>
    </w:r>
    <w:ins w:id="1520" w:author="Zakiya Holmes Leggett" w:date="2020-11-12T07:25:00Z">
      <w:r w:rsidR="00BF34AF">
        <w:rPr>
          <w:i/>
          <w:iCs/>
        </w:rPr>
        <w:t>n</w:t>
      </w:r>
    </w:ins>
    <w:r>
      <w:rPr>
        <w:i/>
        <w:iCs/>
      </w:rPr>
      <w:t xml:space="preserve"> Appalachian forest syste</w:t>
    </w:r>
    <w:del w:id="1521" w:author="Zakiya Holmes Leggett" w:date="2020-11-12T07:25:00Z">
      <w:r w:rsidDel="00BF34AF">
        <w:rPr>
          <w:i/>
          <w:iCs/>
        </w:rPr>
        <w:delText>s</w:delText>
      </w:r>
    </w:del>
    <w:r>
      <w:rPr>
        <w:i/>
        <w:iCs/>
      </w:rPr>
      <w:t>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097712"/>
    <w:multiLevelType w:val="multilevel"/>
    <w:tmpl w:val="7A209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amberlain, Catherine">
    <w15:presenceInfo w15:providerId="AD" w15:userId="S::cchamberlain@g.harvard.edu::813b39f4-b418-4e7f-9666-a805f569aef7"/>
  </w15:person>
  <w15:person w15:author="Zakiya Holmes Leggett">
    <w15:presenceInfo w15:providerId="AD" w15:userId="S-1-5-21-2670277017-1606584948-3883025002-2220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3"/>
  <w:embedSystemFonts/>
  <w:bordersDoNotSurroundHeader/>
  <w:bordersDoNotSurroundFooter/>
  <w:proofState w:spelling="clean"/>
  <w:trackRevision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3202"/>
    <w:rsid w:val="00000A95"/>
    <w:rsid w:val="00046338"/>
    <w:rsid w:val="00046AC9"/>
    <w:rsid w:val="00072622"/>
    <w:rsid w:val="000A76FD"/>
    <w:rsid w:val="00167EB6"/>
    <w:rsid w:val="00184B5A"/>
    <w:rsid w:val="00291EE5"/>
    <w:rsid w:val="002A4637"/>
    <w:rsid w:val="002F253E"/>
    <w:rsid w:val="00303F0F"/>
    <w:rsid w:val="00377538"/>
    <w:rsid w:val="003E1B49"/>
    <w:rsid w:val="003F7739"/>
    <w:rsid w:val="00456CE7"/>
    <w:rsid w:val="004B6800"/>
    <w:rsid w:val="004D1BA6"/>
    <w:rsid w:val="00526BEB"/>
    <w:rsid w:val="005D491A"/>
    <w:rsid w:val="00602BD7"/>
    <w:rsid w:val="00612D18"/>
    <w:rsid w:val="00613C92"/>
    <w:rsid w:val="0062085F"/>
    <w:rsid w:val="0064774E"/>
    <w:rsid w:val="00692862"/>
    <w:rsid w:val="006D134A"/>
    <w:rsid w:val="00703165"/>
    <w:rsid w:val="007431D9"/>
    <w:rsid w:val="0075333C"/>
    <w:rsid w:val="00762C2E"/>
    <w:rsid w:val="0078712F"/>
    <w:rsid w:val="00791910"/>
    <w:rsid w:val="008638CB"/>
    <w:rsid w:val="00874F6A"/>
    <w:rsid w:val="00893F9F"/>
    <w:rsid w:val="00913202"/>
    <w:rsid w:val="00A523DA"/>
    <w:rsid w:val="00A81BE0"/>
    <w:rsid w:val="00A83DE5"/>
    <w:rsid w:val="00A94264"/>
    <w:rsid w:val="00B75493"/>
    <w:rsid w:val="00BF34AF"/>
    <w:rsid w:val="00C0771F"/>
    <w:rsid w:val="00C10683"/>
    <w:rsid w:val="00C4038B"/>
    <w:rsid w:val="00C779BE"/>
    <w:rsid w:val="00D442BF"/>
    <w:rsid w:val="00D52835"/>
    <w:rsid w:val="00DB4AD9"/>
    <w:rsid w:val="00DE4411"/>
    <w:rsid w:val="00E67C1A"/>
    <w:rsid w:val="00EA3995"/>
    <w:rsid w:val="00EC5212"/>
    <w:rsid w:val="00F315D4"/>
    <w:rsid w:val="00FD6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02F1C92"/>
  <w14:defaultImageDpi w14:val="0"/>
  <w15:docId w15:val="{F94EA7B1-3B8F-5A46-95EF-157A07FEA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lsdException w:name="toc 2" w:semiHidden="1"/>
    <w:lsdException w:name="toc 3" w:semiHidden="1"/>
    <w:lsdException w:name="toc 4" w:semiHidden="1"/>
    <w:lsdException w:name="toc 5" w:semiHidden="1"/>
    <w:lsdException w:name="toc 6" w:semiHidden="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lsdException w:name="annotation text" w:semiHidden="1" w:unhideWhenUsed="1"/>
    <w:lsdException w:name="header" w:semiHidden="1"/>
    <w:lsdException w:name="footer" w:semiHidden="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autoSpaceDE w:val="0"/>
      <w:autoSpaceDN w:val="0"/>
      <w:adjustRightInd w:val="0"/>
      <w:jc w:val="both"/>
    </w:pPr>
    <w:rPr>
      <w:rFonts w:ascii="Times New Roman" w:hAnsi="Times New Roman" w:cs="Times New Roman"/>
      <w:noProof/>
      <w:sz w:val="22"/>
      <w:szCs w:val="22"/>
    </w:rPr>
  </w:style>
  <w:style w:type="paragraph" w:styleId="Heading1">
    <w:name w:val="heading 1"/>
    <w:basedOn w:val="Normal"/>
    <w:next w:val="Normal"/>
    <w:link w:val="Heading1Char"/>
    <w:uiPriority w:val="99"/>
    <w:qFormat/>
    <w:pPr>
      <w:keepNext/>
      <w:widowControl w:val="0"/>
      <w:spacing w:before="240" w:after="120"/>
      <w:jc w:val="left"/>
      <w:outlineLvl w:val="0"/>
    </w:pPr>
    <w:rPr>
      <w:b/>
      <w:bCs/>
      <w:sz w:val="40"/>
      <w:szCs w:val="40"/>
    </w:rPr>
  </w:style>
  <w:style w:type="paragraph" w:styleId="Heading2">
    <w:name w:val="heading 2"/>
    <w:basedOn w:val="Normal"/>
    <w:next w:val="Normal"/>
    <w:link w:val="Heading2Char"/>
    <w:uiPriority w:val="99"/>
    <w:qFormat/>
    <w:pPr>
      <w:keepNext/>
      <w:widowControl w:val="0"/>
      <w:spacing w:before="240" w:after="120"/>
      <w:jc w:val="left"/>
      <w:outlineLvl w:val="1"/>
    </w:pPr>
    <w:rPr>
      <w:b/>
      <w:bCs/>
      <w:sz w:val="32"/>
      <w:szCs w:val="32"/>
    </w:rPr>
  </w:style>
  <w:style w:type="paragraph" w:styleId="Heading3">
    <w:name w:val="heading 3"/>
    <w:basedOn w:val="Normal"/>
    <w:next w:val="Normal"/>
    <w:link w:val="Heading3Char"/>
    <w:uiPriority w:val="99"/>
    <w:qFormat/>
    <w:pPr>
      <w:keepNext/>
      <w:widowControl w:val="0"/>
      <w:spacing w:before="240" w:after="120"/>
      <w:jc w:val="left"/>
      <w:outlineLvl w:val="2"/>
    </w:pPr>
    <w:rPr>
      <w:b/>
      <w:bCs/>
      <w:sz w:val="32"/>
      <w:szCs w:val="32"/>
    </w:rPr>
  </w:style>
  <w:style w:type="paragraph" w:styleId="Heading4">
    <w:name w:val="heading 4"/>
    <w:basedOn w:val="Normal"/>
    <w:next w:val="Normal"/>
    <w:link w:val="Heading4Char"/>
    <w:uiPriority w:val="99"/>
    <w:qFormat/>
    <w:pPr>
      <w:keepNext/>
      <w:widowControl w:val="0"/>
      <w:spacing w:before="240" w:after="120"/>
      <w:jc w:val="left"/>
      <w:outlineLvl w:val="3"/>
    </w:pPr>
    <w:rPr>
      <w:b/>
      <w:bCs/>
      <w:sz w:val="24"/>
      <w:szCs w:val="24"/>
    </w:rPr>
  </w:style>
  <w:style w:type="paragraph" w:styleId="Heading5">
    <w:name w:val="heading 5"/>
    <w:basedOn w:val="Normal"/>
    <w:next w:val="Normal"/>
    <w:link w:val="Heading5Char"/>
    <w:uiPriority w:val="99"/>
    <w:qFormat/>
    <w:pPr>
      <w:keepNext/>
      <w:widowControl w:val="0"/>
      <w:spacing w:before="240" w:after="120"/>
      <w:jc w:val="left"/>
      <w:outlineLvl w:val="4"/>
    </w:pPr>
    <w:rPr>
      <w:b/>
      <w:bCs/>
      <w:sz w:val="24"/>
      <w:szCs w:val="24"/>
    </w:rPr>
  </w:style>
  <w:style w:type="paragraph" w:styleId="Heading6">
    <w:name w:val="heading 6"/>
    <w:basedOn w:val="Normal"/>
    <w:next w:val="Normal"/>
    <w:link w:val="Heading6Char"/>
    <w:uiPriority w:val="99"/>
    <w:qFormat/>
    <w:pPr>
      <w:keepNext/>
      <w:widowControl w:val="0"/>
      <w:spacing w:before="240" w:after="120"/>
      <w:jc w:val="left"/>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t">
    <w:name w:val="Part"/>
    <w:basedOn w:val="Normal"/>
    <w:next w:val="Normal"/>
    <w:uiPriority w:val="99"/>
    <w:pPr>
      <w:keepNext/>
      <w:widowControl w:val="0"/>
      <w:spacing w:before="240" w:after="120"/>
      <w:jc w:val="center"/>
    </w:pPr>
    <w:rPr>
      <w:b/>
      <w:bCs/>
      <w:sz w:val="40"/>
      <w:szCs w:val="40"/>
    </w:rPr>
  </w:style>
  <w:style w:type="character" w:customStyle="1" w:styleId="Heading1Char">
    <w:name w:val="Heading 1 Char"/>
    <w:basedOn w:val="DefaultParagraphFont"/>
    <w:link w:val="Heading1"/>
    <w:uiPriority w:val="9"/>
    <w:rPr>
      <w:rFonts w:asciiTheme="majorHAnsi" w:eastAsiaTheme="majorEastAsia" w:hAnsiTheme="majorHAnsi" w:cstheme="majorBidi"/>
      <w:b/>
      <w:bCs/>
      <w:noProof/>
      <w:kern w:val="32"/>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i/>
      <w:iCs/>
      <w:noProof/>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noProof/>
      <w:sz w:val="26"/>
      <w:szCs w:val="26"/>
    </w:rPr>
  </w:style>
  <w:style w:type="character" w:customStyle="1" w:styleId="Heading4Char">
    <w:name w:val="Heading 4 Char"/>
    <w:basedOn w:val="DefaultParagraphFont"/>
    <w:link w:val="Heading4"/>
    <w:uiPriority w:val="9"/>
    <w:semiHidden/>
    <w:rPr>
      <w:b/>
      <w:bCs/>
      <w:noProof/>
      <w:sz w:val="28"/>
      <w:szCs w:val="28"/>
    </w:rPr>
  </w:style>
  <w:style w:type="character" w:customStyle="1" w:styleId="Heading5Char">
    <w:name w:val="Heading 5 Char"/>
    <w:basedOn w:val="DefaultParagraphFont"/>
    <w:link w:val="Heading5"/>
    <w:uiPriority w:val="9"/>
    <w:semiHidden/>
    <w:rPr>
      <w:b/>
      <w:bCs/>
      <w:i/>
      <w:iCs/>
      <w:noProof/>
      <w:sz w:val="26"/>
      <w:szCs w:val="26"/>
    </w:rPr>
  </w:style>
  <w:style w:type="character" w:customStyle="1" w:styleId="Heading6Char">
    <w:name w:val="Heading 6 Char"/>
    <w:basedOn w:val="DefaultParagraphFont"/>
    <w:link w:val="Heading6"/>
    <w:uiPriority w:val="9"/>
    <w:semiHidden/>
    <w:rPr>
      <w:b/>
      <w:bCs/>
      <w:noProof/>
      <w:sz w:val="22"/>
      <w:szCs w:val="22"/>
    </w:rPr>
  </w:style>
  <w:style w:type="paragraph" w:customStyle="1" w:styleId="rightpar">
    <w:name w:val="rightpar"/>
    <w:basedOn w:val="Normal"/>
    <w:uiPriority w:val="99"/>
    <w:pPr>
      <w:keepLines/>
      <w:spacing w:before="120" w:after="120"/>
      <w:jc w:val="right"/>
    </w:pPr>
    <w:rPr>
      <w:sz w:val="24"/>
      <w:szCs w:val="24"/>
    </w:rPr>
  </w:style>
  <w:style w:type="paragraph" w:customStyle="1" w:styleId="centerpar">
    <w:name w:val="centerpar"/>
    <w:basedOn w:val="Normal"/>
    <w:uiPriority w:val="99"/>
    <w:pPr>
      <w:keepLines/>
      <w:spacing w:before="120" w:after="120"/>
      <w:jc w:val="center"/>
    </w:pPr>
    <w:rPr>
      <w:sz w:val="24"/>
      <w:szCs w:val="24"/>
    </w:rPr>
  </w:style>
  <w:style w:type="paragraph" w:customStyle="1" w:styleId="equation">
    <w:name w:val="equation"/>
    <w:basedOn w:val="Normal"/>
    <w:next w:val="Normal"/>
    <w:uiPriority w:val="99"/>
    <w:pPr>
      <w:keepLines/>
      <w:spacing w:before="120" w:after="120"/>
      <w:jc w:val="left"/>
    </w:pPr>
    <w:rPr>
      <w:sz w:val="24"/>
      <w:szCs w:val="24"/>
    </w:rPr>
  </w:style>
  <w:style w:type="paragraph" w:customStyle="1" w:styleId="equationNum">
    <w:name w:val="equationNum"/>
    <w:basedOn w:val="Normal"/>
    <w:next w:val="Normal"/>
    <w:uiPriority w:val="99"/>
    <w:pPr>
      <w:keepLines/>
      <w:spacing w:before="120" w:after="120"/>
      <w:jc w:val="left"/>
    </w:pPr>
    <w:rPr>
      <w:sz w:val="24"/>
      <w:szCs w:val="24"/>
    </w:rPr>
  </w:style>
  <w:style w:type="paragraph" w:customStyle="1" w:styleId="equationAlign">
    <w:name w:val="equationAlign"/>
    <w:basedOn w:val="Normal"/>
    <w:next w:val="Normal"/>
    <w:uiPriority w:val="99"/>
    <w:pPr>
      <w:keepLines/>
      <w:spacing w:before="120" w:after="120"/>
      <w:jc w:val="left"/>
    </w:pPr>
    <w:rPr>
      <w:sz w:val="24"/>
      <w:szCs w:val="24"/>
    </w:rPr>
  </w:style>
  <w:style w:type="paragraph" w:customStyle="1" w:styleId="equationAlignNum">
    <w:name w:val="equationAlignNum"/>
    <w:basedOn w:val="Normal"/>
    <w:next w:val="Normal"/>
    <w:uiPriority w:val="99"/>
    <w:pPr>
      <w:keepLines/>
      <w:spacing w:before="120" w:after="120"/>
      <w:jc w:val="left"/>
    </w:pPr>
    <w:rPr>
      <w:sz w:val="24"/>
      <w:szCs w:val="24"/>
    </w:rPr>
  </w:style>
  <w:style w:type="paragraph" w:customStyle="1" w:styleId="equationArray">
    <w:name w:val="equationArray"/>
    <w:basedOn w:val="Normal"/>
    <w:next w:val="Normal"/>
    <w:uiPriority w:val="99"/>
    <w:pPr>
      <w:keepLines/>
      <w:spacing w:before="120" w:after="120"/>
      <w:jc w:val="left"/>
    </w:pPr>
    <w:rPr>
      <w:sz w:val="24"/>
      <w:szCs w:val="24"/>
    </w:rPr>
  </w:style>
  <w:style w:type="paragraph" w:customStyle="1" w:styleId="equationArrayNum">
    <w:name w:val="equationArrayNum"/>
    <w:basedOn w:val="Normal"/>
    <w:next w:val="Normal"/>
    <w:uiPriority w:val="99"/>
    <w:pPr>
      <w:keepLines/>
      <w:spacing w:before="120" w:after="120"/>
      <w:jc w:val="left"/>
    </w:pPr>
    <w:rPr>
      <w:sz w:val="24"/>
      <w:szCs w:val="24"/>
    </w:rPr>
  </w:style>
  <w:style w:type="paragraph" w:customStyle="1" w:styleId="theorem">
    <w:name w:val="theorem"/>
    <w:basedOn w:val="Normal"/>
    <w:next w:val="Normal"/>
    <w:uiPriority w:val="99"/>
    <w:pPr>
      <w:keepLines/>
      <w:spacing w:before="120" w:after="120"/>
      <w:jc w:val="left"/>
    </w:pPr>
    <w:rPr>
      <w:sz w:val="20"/>
      <w:szCs w:val="20"/>
    </w:rPr>
  </w:style>
  <w:style w:type="paragraph" w:customStyle="1" w:styleId="bitmapCenter">
    <w:name w:val="bitmapCenter"/>
    <w:basedOn w:val="Normal"/>
    <w:next w:val="Normal"/>
    <w:uiPriority w:val="99"/>
    <w:pPr>
      <w:keepLines/>
      <w:spacing w:before="120" w:after="120"/>
      <w:jc w:val="left"/>
    </w:pPr>
    <w:rPr>
      <w:sz w:val="24"/>
      <w:szCs w:val="24"/>
    </w:rPr>
  </w:style>
  <w:style w:type="paragraph" w:styleId="Title">
    <w:name w:val="Title"/>
    <w:basedOn w:val="Normal"/>
    <w:next w:val="author"/>
    <w:link w:val="TitleChar"/>
    <w:uiPriority w:val="99"/>
    <w:qFormat/>
    <w:pPr>
      <w:widowControl w:val="0"/>
      <w:spacing w:before="240" w:after="240"/>
      <w:jc w:val="center"/>
    </w:pPr>
    <w:rPr>
      <w:b/>
      <w:bCs/>
      <w:sz w:val="36"/>
      <w:szCs w:val="36"/>
    </w:rPr>
  </w:style>
  <w:style w:type="character" w:customStyle="1" w:styleId="TitleChar">
    <w:name w:val="Title Char"/>
    <w:basedOn w:val="DefaultParagraphFont"/>
    <w:link w:val="Title"/>
    <w:uiPriority w:val="10"/>
    <w:rPr>
      <w:rFonts w:asciiTheme="majorHAnsi" w:eastAsiaTheme="majorEastAsia" w:hAnsiTheme="majorHAnsi" w:cstheme="majorBidi"/>
      <w:b/>
      <w:bCs/>
      <w:noProof/>
      <w:kern w:val="28"/>
      <w:sz w:val="32"/>
      <w:szCs w:val="32"/>
    </w:rPr>
  </w:style>
  <w:style w:type="paragraph" w:customStyle="1" w:styleId="author">
    <w:name w:val="author"/>
    <w:basedOn w:val="Normal"/>
    <w:next w:val="Normal"/>
    <w:uiPriority w:val="99"/>
    <w:pPr>
      <w:widowControl w:val="0"/>
      <w:spacing w:after="120"/>
      <w:jc w:val="center"/>
    </w:pPr>
  </w:style>
  <w:style w:type="paragraph" w:styleId="Footer">
    <w:name w:val="footer"/>
    <w:basedOn w:val="Normal"/>
    <w:link w:val="FooterChar"/>
    <w:uiPriority w:val="99"/>
    <w:pPr>
      <w:widowControl w:val="0"/>
      <w:tabs>
        <w:tab w:val="center" w:pos="4536"/>
        <w:tab w:val="right" w:pos="9072"/>
      </w:tabs>
      <w:jc w:val="left"/>
    </w:pPr>
    <w:rPr>
      <w:sz w:val="20"/>
      <w:szCs w:val="20"/>
    </w:rPr>
  </w:style>
  <w:style w:type="character" w:customStyle="1" w:styleId="FooterChar">
    <w:name w:val="Footer Char"/>
    <w:basedOn w:val="DefaultParagraphFont"/>
    <w:link w:val="Footer"/>
    <w:uiPriority w:val="99"/>
    <w:semiHidden/>
    <w:rPr>
      <w:rFonts w:ascii="Times New Roman" w:hAnsi="Times New Roman" w:cs="Times New Roman"/>
      <w:noProof/>
      <w:sz w:val="22"/>
      <w:szCs w:val="22"/>
    </w:rPr>
  </w:style>
  <w:style w:type="paragraph" w:styleId="Header">
    <w:name w:val="header"/>
    <w:basedOn w:val="Normal"/>
    <w:link w:val="HeaderChar"/>
    <w:uiPriority w:val="99"/>
    <w:pPr>
      <w:widowControl w:val="0"/>
      <w:tabs>
        <w:tab w:val="center" w:pos="4536"/>
        <w:tab w:val="right" w:pos="9072"/>
      </w:tabs>
      <w:jc w:val="left"/>
    </w:pPr>
    <w:rPr>
      <w:sz w:val="20"/>
      <w:szCs w:val="20"/>
    </w:rPr>
  </w:style>
  <w:style w:type="character" w:customStyle="1" w:styleId="HeaderChar">
    <w:name w:val="Header Char"/>
    <w:basedOn w:val="DefaultParagraphFont"/>
    <w:link w:val="Header"/>
    <w:uiPriority w:val="99"/>
    <w:semiHidden/>
    <w:rPr>
      <w:rFonts w:ascii="Times New Roman" w:hAnsi="Times New Roman" w:cs="Times New Roman"/>
      <w:noProof/>
      <w:sz w:val="22"/>
      <w:szCs w:val="22"/>
    </w:rPr>
  </w:style>
  <w:style w:type="paragraph" w:styleId="Caption">
    <w:name w:val="caption"/>
    <w:basedOn w:val="Normal"/>
    <w:next w:val="Normal"/>
    <w:uiPriority w:val="99"/>
    <w:qFormat/>
    <w:pPr>
      <w:keepLines/>
      <w:spacing w:before="120" w:after="120"/>
      <w:jc w:val="left"/>
    </w:pPr>
    <w:rPr>
      <w:sz w:val="24"/>
      <w:szCs w:val="24"/>
    </w:rPr>
  </w:style>
  <w:style w:type="paragraph" w:customStyle="1" w:styleId="Figure">
    <w:name w:val="Figure"/>
    <w:basedOn w:val="Normal"/>
    <w:next w:val="Normal"/>
    <w:uiPriority w:val="99"/>
    <w:pPr>
      <w:keepLines/>
      <w:spacing w:before="120"/>
      <w:jc w:val="center"/>
    </w:pPr>
    <w:rPr>
      <w:sz w:val="20"/>
      <w:szCs w:val="20"/>
    </w:rPr>
  </w:style>
  <w:style w:type="paragraph" w:customStyle="1" w:styleId="Table">
    <w:name w:val="Table"/>
    <w:basedOn w:val="Normal"/>
    <w:uiPriority w:val="99"/>
    <w:pPr>
      <w:keepLines/>
      <w:spacing w:before="120"/>
      <w:jc w:val="center"/>
    </w:pPr>
    <w:rPr>
      <w:sz w:val="20"/>
      <w:szCs w:val="20"/>
    </w:rPr>
  </w:style>
  <w:style w:type="paragraph" w:customStyle="1" w:styleId="Tabular">
    <w:name w:val="Tabular"/>
    <w:basedOn w:val="Normal"/>
    <w:uiPriority w:val="99"/>
    <w:pPr>
      <w:keepLines/>
      <w:spacing w:before="120"/>
      <w:jc w:val="center"/>
    </w:pPr>
    <w:rPr>
      <w:sz w:val="20"/>
      <w:szCs w:val="20"/>
    </w:rPr>
  </w:style>
  <w:style w:type="paragraph" w:customStyle="1" w:styleId="Tabbing">
    <w:name w:val="Tabbing"/>
    <w:basedOn w:val="Normal"/>
    <w:uiPriority w:val="99"/>
    <w:pPr>
      <w:keepLines/>
      <w:spacing w:before="120"/>
      <w:jc w:val="center"/>
    </w:pPr>
    <w:rPr>
      <w:sz w:val="20"/>
      <w:szCs w:val="20"/>
    </w:rPr>
  </w:style>
  <w:style w:type="paragraph" w:styleId="Quote">
    <w:name w:val="Quote"/>
    <w:basedOn w:val="Normal"/>
    <w:link w:val="QuoteChar"/>
    <w:uiPriority w:val="99"/>
    <w:qFormat/>
    <w:pPr>
      <w:ind w:left="1024" w:right="1024" w:firstLine="340"/>
    </w:pPr>
    <w:rPr>
      <w:sz w:val="20"/>
      <w:szCs w:val="20"/>
    </w:rPr>
  </w:style>
  <w:style w:type="character" w:customStyle="1" w:styleId="QuoteChar">
    <w:name w:val="Quote Char"/>
    <w:basedOn w:val="DefaultParagraphFont"/>
    <w:link w:val="Quote"/>
    <w:uiPriority w:val="29"/>
    <w:rPr>
      <w:rFonts w:ascii="Times New Roman" w:hAnsi="Times New Roman" w:cs="Times New Roman"/>
      <w:i/>
      <w:iCs/>
      <w:noProof/>
      <w:color w:val="404040" w:themeColor="text1" w:themeTint="BF"/>
      <w:sz w:val="22"/>
      <w:szCs w:val="22"/>
    </w:rPr>
  </w:style>
  <w:style w:type="paragraph" w:customStyle="1" w:styleId="verbatim">
    <w:name w:val="verbatim"/>
    <w:uiPriority w:val="99"/>
    <w:pPr>
      <w:autoSpaceDE w:val="0"/>
      <w:autoSpaceDN w:val="0"/>
      <w:adjustRightInd w:val="0"/>
    </w:pPr>
    <w:rPr>
      <w:rFonts w:ascii="Courier New" w:hAnsi="Courier New" w:cs="Courier New"/>
      <w:noProof/>
      <w:sz w:val="22"/>
      <w:szCs w:val="22"/>
    </w:rPr>
  </w:style>
  <w:style w:type="paragraph" w:styleId="List">
    <w:name w:val="List"/>
    <w:basedOn w:val="Normal"/>
    <w:uiPriority w:val="99"/>
    <w:pPr>
      <w:tabs>
        <w:tab w:val="left" w:pos="283"/>
      </w:tabs>
      <w:spacing w:after="120"/>
      <w:ind w:left="283" w:hanging="283"/>
      <w:jc w:val="left"/>
    </w:pPr>
    <w:rPr>
      <w:sz w:val="20"/>
      <w:szCs w:val="20"/>
    </w:rPr>
  </w:style>
  <w:style w:type="paragraph" w:customStyle="1" w:styleId="List1">
    <w:name w:val="List 1"/>
    <w:basedOn w:val="Normal"/>
    <w:uiPriority w:val="99"/>
    <w:pPr>
      <w:tabs>
        <w:tab w:val="left" w:pos="283"/>
      </w:tabs>
      <w:spacing w:after="120"/>
      <w:ind w:left="283" w:hanging="283"/>
      <w:jc w:val="left"/>
    </w:pPr>
    <w:rPr>
      <w:sz w:val="20"/>
      <w:szCs w:val="20"/>
    </w:rPr>
  </w:style>
  <w:style w:type="paragraph" w:customStyle="1" w:styleId="latexpicture">
    <w:name w:val="latex picture"/>
    <w:basedOn w:val="Normal"/>
    <w:next w:val="Normal"/>
    <w:uiPriority w:val="99"/>
    <w:pPr>
      <w:keepLines/>
      <w:spacing w:before="120" w:after="120"/>
      <w:jc w:val="center"/>
    </w:pPr>
    <w:rPr>
      <w:sz w:val="24"/>
      <w:szCs w:val="24"/>
    </w:rPr>
  </w:style>
  <w:style w:type="paragraph" w:customStyle="1" w:styleId="subfigure">
    <w:name w:val="subfigure"/>
    <w:basedOn w:val="Normal"/>
    <w:next w:val="Normal"/>
    <w:uiPriority w:val="99"/>
    <w:pPr>
      <w:keepLines/>
      <w:spacing w:before="120" w:after="120"/>
      <w:jc w:val="center"/>
    </w:pPr>
    <w:rPr>
      <w:sz w:val="24"/>
      <w:szCs w:val="24"/>
    </w:rPr>
  </w:style>
  <w:style w:type="paragraph" w:customStyle="1" w:styleId="bibheading">
    <w:name w:val="bibheading"/>
    <w:basedOn w:val="Normal"/>
    <w:next w:val="bibitem"/>
    <w:uiPriority w:val="99"/>
    <w:pPr>
      <w:keepNext/>
      <w:widowControl w:val="0"/>
      <w:spacing w:before="240" w:after="120"/>
      <w:jc w:val="left"/>
    </w:pPr>
    <w:rPr>
      <w:b/>
      <w:bCs/>
      <w:sz w:val="32"/>
      <w:szCs w:val="32"/>
    </w:rPr>
  </w:style>
  <w:style w:type="paragraph" w:customStyle="1" w:styleId="bibitem">
    <w:name w:val="bibitem"/>
    <w:basedOn w:val="Normal"/>
    <w:uiPriority w:val="99"/>
    <w:pPr>
      <w:widowControl w:val="0"/>
      <w:ind w:left="567" w:hanging="567"/>
      <w:jc w:val="left"/>
    </w:pPr>
    <w:rPr>
      <w:sz w:val="20"/>
      <w:szCs w:val="20"/>
    </w:rPr>
  </w:style>
  <w:style w:type="paragraph" w:customStyle="1" w:styleId="endnotes">
    <w:name w:val="endnotes"/>
    <w:basedOn w:val="Normal"/>
    <w:uiPriority w:val="99"/>
    <w:pPr>
      <w:tabs>
        <w:tab w:val="left" w:pos="283"/>
      </w:tabs>
      <w:spacing w:after="120"/>
      <w:ind w:left="283" w:hanging="283"/>
      <w:jc w:val="left"/>
    </w:pPr>
    <w:rPr>
      <w:sz w:val="20"/>
      <w:szCs w:val="20"/>
    </w:rPr>
  </w:style>
  <w:style w:type="paragraph" w:styleId="FootnoteText">
    <w:name w:val="footnote text"/>
    <w:basedOn w:val="Normal"/>
    <w:link w:val="FootnoteTextChar"/>
    <w:uiPriority w:val="99"/>
    <w:pPr>
      <w:widowControl w:val="0"/>
      <w:ind w:left="397" w:hanging="113"/>
      <w:jc w:val="left"/>
    </w:pPr>
  </w:style>
  <w:style w:type="character" w:customStyle="1" w:styleId="FootnoteTextChar">
    <w:name w:val="Footnote Text Char"/>
    <w:basedOn w:val="DefaultParagraphFont"/>
    <w:link w:val="FootnoteText"/>
    <w:uiPriority w:val="99"/>
    <w:semiHidden/>
    <w:rPr>
      <w:rFonts w:ascii="Times New Roman" w:hAnsi="Times New Roman" w:cs="Times New Roman"/>
      <w:noProof/>
      <w:sz w:val="20"/>
      <w:szCs w:val="20"/>
    </w:rPr>
  </w:style>
  <w:style w:type="paragraph" w:styleId="EndnoteText">
    <w:name w:val="endnote text"/>
    <w:basedOn w:val="Normal"/>
    <w:link w:val="EndnoteTextChar"/>
    <w:uiPriority w:val="99"/>
    <w:pPr>
      <w:widowControl w:val="0"/>
      <w:ind w:left="454" w:hanging="170"/>
    </w:pPr>
  </w:style>
  <w:style w:type="character" w:customStyle="1" w:styleId="EndnoteTextChar">
    <w:name w:val="Endnote Text Char"/>
    <w:basedOn w:val="DefaultParagraphFont"/>
    <w:link w:val="EndnoteText"/>
    <w:uiPriority w:val="99"/>
    <w:semiHidden/>
    <w:rPr>
      <w:rFonts w:ascii="Times New Roman" w:hAnsi="Times New Roman" w:cs="Times New Roman"/>
      <w:noProof/>
      <w:sz w:val="20"/>
      <w:szCs w:val="20"/>
    </w:rPr>
  </w:style>
  <w:style w:type="character" w:styleId="FootnoteReference">
    <w:name w:val="footnote reference"/>
    <w:basedOn w:val="DefaultParagraphFont"/>
    <w:uiPriority w:val="99"/>
    <w:semiHidden/>
    <w:unhideWhenUsed/>
    <w:rPr>
      <w:vertAlign w:val="superscript"/>
    </w:rPr>
  </w:style>
  <w:style w:type="character" w:styleId="EndnoteReference">
    <w:name w:val="endnote reference"/>
    <w:basedOn w:val="DefaultParagraphFont"/>
    <w:uiPriority w:val="99"/>
    <w:rPr>
      <w:vertAlign w:val="superscript"/>
    </w:rPr>
  </w:style>
  <w:style w:type="paragraph" w:customStyle="1" w:styleId="acronym">
    <w:name w:val="acronym"/>
    <w:basedOn w:val="Normal"/>
    <w:uiPriority w:val="99"/>
    <w:pPr>
      <w:keepNext/>
      <w:widowControl w:val="0"/>
      <w:spacing w:before="60" w:after="60"/>
      <w:jc w:val="left"/>
    </w:pPr>
  </w:style>
  <w:style w:type="paragraph" w:customStyle="1" w:styleId="abstracttitle">
    <w:name w:val="abstract title"/>
    <w:basedOn w:val="Normal"/>
    <w:next w:val="abstract"/>
    <w:uiPriority w:val="99"/>
    <w:pPr>
      <w:widowControl w:val="0"/>
      <w:spacing w:after="120"/>
      <w:jc w:val="center"/>
    </w:pPr>
    <w:rPr>
      <w:b/>
      <w:bCs/>
    </w:rPr>
  </w:style>
  <w:style w:type="paragraph" w:customStyle="1" w:styleId="abstract">
    <w:name w:val="abstract"/>
    <w:basedOn w:val="Normal"/>
    <w:next w:val="Normal"/>
    <w:uiPriority w:val="99"/>
    <w:pPr>
      <w:ind w:left="1024" w:right="1024" w:firstLine="340"/>
    </w:pPr>
  </w:style>
  <w:style w:type="paragraph" w:customStyle="1" w:styleId="contentsheading">
    <w:name w:val="contents_heading"/>
    <w:basedOn w:val="Normal"/>
    <w:next w:val="Normal"/>
    <w:uiPriority w:val="99"/>
    <w:pPr>
      <w:keepNext/>
      <w:widowControl w:val="0"/>
      <w:spacing w:before="240" w:after="120"/>
      <w:jc w:val="left"/>
    </w:pPr>
    <w:rPr>
      <w:b/>
      <w:bCs/>
      <w:sz w:val="20"/>
      <w:szCs w:val="20"/>
    </w:rPr>
  </w:style>
  <w:style w:type="paragraph" w:styleId="TOC1">
    <w:name w:val="toc 1"/>
    <w:basedOn w:val="Normal"/>
    <w:next w:val="TOC2"/>
    <w:uiPriority w:val="99"/>
    <w:pPr>
      <w:keepNext/>
      <w:widowControl w:val="0"/>
      <w:tabs>
        <w:tab w:val="right" w:leader="dot" w:pos="8222"/>
      </w:tabs>
      <w:spacing w:before="240" w:after="60"/>
      <w:ind w:left="425"/>
      <w:jc w:val="left"/>
    </w:pPr>
    <w:rPr>
      <w:b/>
      <w:bCs/>
    </w:rPr>
  </w:style>
  <w:style w:type="paragraph" w:styleId="TOC2">
    <w:name w:val="toc 2"/>
    <w:basedOn w:val="Normal"/>
    <w:next w:val="TOC3"/>
    <w:uiPriority w:val="99"/>
    <w:pPr>
      <w:keepNext/>
      <w:widowControl w:val="0"/>
      <w:tabs>
        <w:tab w:val="right" w:leader="dot" w:pos="8222"/>
      </w:tabs>
      <w:spacing w:before="60" w:after="60"/>
      <w:ind w:left="512"/>
      <w:jc w:val="left"/>
    </w:pPr>
  </w:style>
  <w:style w:type="paragraph" w:styleId="TOC3">
    <w:name w:val="toc 3"/>
    <w:basedOn w:val="Normal"/>
    <w:next w:val="TOC4"/>
    <w:uiPriority w:val="99"/>
    <w:pPr>
      <w:keepNext/>
      <w:widowControl w:val="0"/>
      <w:tabs>
        <w:tab w:val="right" w:leader="dot" w:pos="8222"/>
      </w:tabs>
      <w:spacing w:before="60" w:after="60"/>
      <w:ind w:left="1024"/>
      <w:jc w:val="left"/>
    </w:pPr>
  </w:style>
  <w:style w:type="paragraph" w:styleId="TOC4">
    <w:name w:val="toc 4"/>
    <w:basedOn w:val="Normal"/>
    <w:next w:val="TOC5"/>
    <w:uiPriority w:val="99"/>
    <w:pPr>
      <w:keepNext/>
      <w:widowControl w:val="0"/>
      <w:tabs>
        <w:tab w:val="right" w:leader="dot" w:pos="8222"/>
      </w:tabs>
      <w:spacing w:before="60" w:after="60"/>
      <w:ind w:left="1536"/>
      <w:jc w:val="left"/>
    </w:pPr>
  </w:style>
  <w:style w:type="paragraph" w:styleId="TOC5">
    <w:name w:val="toc 5"/>
    <w:basedOn w:val="Normal"/>
    <w:next w:val="TOC6"/>
    <w:uiPriority w:val="99"/>
    <w:pPr>
      <w:keepNext/>
      <w:widowControl w:val="0"/>
      <w:tabs>
        <w:tab w:val="right" w:leader="dot" w:pos="8222"/>
      </w:tabs>
      <w:spacing w:before="60" w:after="60"/>
      <w:ind w:left="2048"/>
      <w:jc w:val="left"/>
    </w:pPr>
  </w:style>
  <w:style w:type="paragraph" w:styleId="TOC6">
    <w:name w:val="toc 6"/>
    <w:basedOn w:val="Normal"/>
    <w:uiPriority w:val="99"/>
    <w:pPr>
      <w:keepNext/>
      <w:widowControl w:val="0"/>
      <w:tabs>
        <w:tab w:val="right" w:leader="dot" w:pos="8222"/>
      </w:tabs>
      <w:spacing w:before="60" w:after="60"/>
      <w:ind w:left="2560"/>
      <w:jc w:val="left"/>
    </w:pPr>
  </w:style>
  <w:style w:type="paragraph" w:styleId="NormalWeb">
    <w:name w:val="Normal (Web)"/>
    <w:basedOn w:val="Normal"/>
    <w:uiPriority w:val="99"/>
    <w:semiHidden/>
    <w:unhideWhenUsed/>
    <w:rsid w:val="0062085F"/>
    <w:pPr>
      <w:autoSpaceDE/>
      <w:autoSpaceDN/>
      <w:adjustRightInd/>
      <w:spacing w:before="100" w:beforeAutospacing="1" w:after="100" w:afterAutospacing="1"/>
      <w:jc w:val="left"/>
    </w:pPr>
    <w:rPr>
      <w:rFonts w:eastAsia="Times New Roman"/>
      <w:noProof w:val="0"/>
      <w:sz w:val="24"/>
      <w:szCs w:val="24"/>
    </w:rPr>
  </w:style>
  <w:style w:type="paragraph" w:styleId="BalloonText">
    <w:name w:val="Balloon Text"/>
    <w:basedOn w:val="Normal"/>
    <w:link w:val="BalloonTextChar"/>
    <w:uiPriority w:val="99"/>
    <w:semiHidden/>
    <w:unhideWhenUsed/>
    <w:rsid w:val="00DE441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4411"/>
    <w:rPr>
      <w:rFonts w:ascii="Segoe UI" w:hAnsi="Segoe UI" w:cs="Segoe UI"/>
      <w:noProof/>
      <w:sz w:val="18"/>
      <w:szCs w:val="18"/>
    </w:rPr>
  </w:style>
  <w:style w:type="character" w:styleId="CommentReference">
    <w:name w:val="annotation reference"/>
    <w:basedOn w:val="DefaultParagraphFont"/>
    <w:uiPriority w:val="99"/>
    <w:semiHidden/>
    <w:unhideWhenUsed/>
    <w:rsid w:val="00BF34AF"/>
    <w:rPr>
      <w:sz w:val="16"/>
      <w:szCs w:val="16"/>
    </w:rPr>
  </w:style>
  <w:style w:type="paragraph" w:styleId="CommentText">
    <w:name w:val="annotation text"/>
    <w:basedOn w:val="Normal"/>
    <w:link w:val="CommentTextChar"/>
    <w:uiPriority w:val="99"/>
    <w:semiHidden/>
    <w:unhideWhenUsed/>
    <w:rsid w:val="00BF34AF"/>
    <w:rPr>
      <w:sz w:val="20"/>
      <w:szCs w:val="20"/>
    </w:rPr>
  </w:style>
  <w:style w:type="character" w:customStyle="1" w:styleId="CommentTextChar">
    <w:name w:val="Comment Text Char"/>
    <w:basedOn w:val="DefaultParagraphFont"/>
    <w:link w:val="CommentText"/>
    <w:uiPriority w:val="99"/>
    <w:semiHidden/>
    <w:rsid w:val="00BF34AF"/>
    <w:rPr>
      <w:rFonts w:ascii="Times New Roman" w:hAnsi="Times New Roman" w:cs="Times New Roman"/>
      <w:noProof/>
      <w:sz w:val="20"/>
      <w:szCs w:val="20"/>
    </w:rPr>
  </w:style>
  <w:style w:type="paragraph" w:styleId="CommentSubject">
    <w:name w:val="annotation subject"/>
    <w:basedOn w:val="CommentText"/>
    <w:next w:val="CommentText"/>
    <w:link w:val="CommentSubjectChar"/>
    <w:uiPriority w:val="99"/>
    <w:semiHidden/>
    <w:unhideWhenUsed/>
    <w:rsid w:val="00BF34AF"/>
    <w:rPr>
      <w:b/>
      <w:bCs/>
    </w:rPr>
  </w:style>
  <w:style w:type="character" w:customStyle="1" w:styleId="CommentSubjectChar">
    <w:name w:val="Comment Subject Char"/>
    <w:basedOn w:val="CommentTextChar"/>
    <w:link w:val="CommentSubject"/>
    <w:uiPriority w:val="99"/>
    <w:semiHidden/>
    <w:rsid w:val="00BF34AF"/>
    <w:rPr>
      <w:rFonts w:ascii="Times New Roman" w:hAnsi="Times New Roman" w:cs="Times New Roman"/>
      <w:b/>
      <w:bCs/>
      <w:noProof/>
      <w:sz w:val="20"/>
      <w:szCs w:val="20"/>
    </w:rPr>
  </w:style>
  <w:style w:type="paragraph" w:styleId="Revision">
    <w:name w:val="Revision"/>
    <w:hidden/>
    <w:uiPriority w:val="99"/>
    <w:semiHidden/>
    <w:rsid w:val="008638CB"/>
    <w:rPr>
      <w:rFonts w:ascii="Times New Roman" w:hAnsi="Times New Roman" w:cs="Times New Roman"/>
      <w:noProo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264404">
      <w:bodyDiv w:val="1"/>
      <w:marLeft w:val="0"/>
      <w:marRight w:val="0"/>
      <w:marTop w:val="0"/>
      <w:marBottom w:val="0"/>
      <w:divBdr>
        <w:top w:val="none" w:sz="0" w:space="0" w:color="auto"/>
        <w:left w:val="none" w:sz="0" w:space="0" w:color="auto"/>
        <w:bottom w:val="none" w:sz="0" w:space="0" w:color="auto"/>
        <w:right w:val="none" w:sz="0" w:space="0" w:color="auto"/>
      </w:divBdr>
    </w:div>
    <w:div w:id="678774209">
      <w:bodyDiv w:val="1"/>
      <w:marLeft w:val="0"/>
      <w:marRight w:val="0"/>
      <w:marTop w:val="0"/>
      <w:marBottom w:val="0"/>
      <w:divBdr>
        <w:top w:val="none" w:sz="0" w:space="0" w:color="auto"/>
        <w:left w:val="none" w:sz="0" w:space="0" w:color="auto"/>
        <w:bottom w:val="none" w:sz="0" w:space="0" w:color="auto"/>
        <w:right w:val="none" w:sz="0" w:space="0" w:color="auto"/>
      </w:divBdr>
    </w:div>
    <w:div w:id="1611010287">
      <w:bodyDiv w:val="1"/>
      <w:marLeft w:val="0"/>
      <w:marRight w:val="0"/>
      <w:marTop w:val="0"/>
      <w:marBottom w:val="0"/>
      <w:divBdr>
        <w:top w:val="none" w:sz="0" w:space="0" w:color="auto"/>
        <w:left w:val="none" w:sz="0" w:space="0" w:color="auto"/>
        <w:bottom w:val="none" w:sz="0" w:space="0" w:color="auto"/>
        <w:right w:val="none" w:sz="0" w:space="0" w:color="auto"/>
      </w:divBdr>
    </w:div>
    <w:div w:id="1617785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4.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3.emf"/><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5" Type="http://schemas.openxmlformats.org/officeDocument/2006/relationships/footnotes" Target="footnotes.xml"/><Relationship Id="rId15" Type="http://schemas.openxmlformats.org/officeDocument/2006/relationships/footer" Target="footer1.xml"/><Relationship Id="rId10" Type="http://schemas.microsoft.com/office/2011/relationships/commentsExtended" Target="commentsExtended.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TotalTime>
  <Pages>9</Pages>
  <Words>4665</Words>
  <Characters>26591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Original file was nsf_proposal.tex</vt:lpstr>
    </vt:vector>
  </TitlesOfParts>
  <Company/>
  <LinksUpToDate>false</LinksUpToDate>
  <CharactersWithSpaces>31194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Original file was nsf_proposal.tex</dc:title>
  <dc:subject/>
  <dc:creator>Zakiya Holmes Leggett</dc:creator>
  <cp:keywords/>
  <dc:description>Created using latex2rtf 2.3.17 r1261 (released March 28, 2018) on Wed Nov 11 15:08:23 2020</dc:description>
  <cp:lastModifiedBy>Chamberlain, Catherine</cp:lastModifiedBy>
  <cp:revision>24</cp:revision>
  <cp:lastPrinted>2020-11-11T21:19:00Z</cp:lastPrinted>
  <dcterms:created xsi:type="dcterms:W3CDTF">2020-11-11T21:20:00Z</dcterms:created>
  <dcterms:modified xsi:type="dcterms:W3CDTF">2020-11-13T15:49:00Z</dcterms:modified>
</cp:coreProperties>
</file>